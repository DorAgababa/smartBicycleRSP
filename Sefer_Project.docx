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53ECF6" w14:textId="6D7C30AB" w:rsidR="008604B2" w:rsidRPr="00AA62BB" w:rsidRDefault="004F32C9" w:rsidP="008604B2">
      <w:pPr>
        <w:bidi/>
        <w:spacing w:after="0" w:line="240" w:lineRule="auto"/>
        <w:ind w:left="72" w:right="72"/>
        <w:jc w:val="center"/>
        <w:rPr>
          <w:rFonts w:ascii="David" w:eastAsia="Times New Roman" w:hAnsi="David" w:cs="David"/>
          <w:color w:val="000099"/>
          <w:rtl/>
        </w:rPr>
      </w:pPr>
      <w:r>
        <w:rPr>
          <w:rFonts w:ascii="David" w:eastAsia="Times New Roman" w:hAnsi="David" w:cs="David" w:hint="cs"/>
          <w:caps/>
          <w:color w:val="000099"/>
          <w:kern w:val="22"/>
          <w:sz w:val="52"/>
          <w:szCs w:val="52"/>
          <w:rtl/>
          <w:lang w:val="he-IL" w:eastAsia="he-IL"/>
        </w:rPr>
        <w:t>מתקן פדלים חכם</w:t>
      </w:r>
    </w:p>
    <w:p w14:paraId="4AB6724F" w14:textId="77777777" w:rsidR="008604B2" w:rsidRPr="00AA62BB" w:rsidRDefault="008604B2" w:rsidP="008604B2">
      <w:pPr>
        <w:bidi/>
        <w:spacing w:after="0" w:line="240" w:lineRule="auto"/>
        <w:ind w:left="72" w:right="72"/>
        <w:jc w:val="center"/>
        <w:rPr>
          <w:rFonts w:ascii="David" w:eastAsia="Times New Roman" w:hAnsi="David" w:cs="David"/>
          <w:caps/>
          <w:color w:val="3E7718"/>
          <w:kern w:val="22"/>
          <w:sz w:val="52"/>
          <w:szCs w:val="52"/>
          <w:rtl/>
          <w:lang w:val="he-IL" w:eastAsia="he-IL"/>
        </w:rPr>
      </w:pPr>
    </w:p>
    <w:p w14:paraId="544C0B7A" w14:textId="301422A2" w:rsidR="008604B2" w:rsidRPr="00AA62BB" w:rsidRDefault="008604B2" w:rsidP="00914500">
      <w:pPr>
        <w:pStyle w:val="ae"/>
        <w:rPr>
          <w:rFonts w:ascii="David" w:hAnsi="David" w:cs="David"/>
          <w:sz w:val="28"/>
          <w:szCs w:val="28"/>
          <w:rtl/>
        </w:rPr>
      </w:pPr>
      <w:r w:rsidRPr="00AA62BB">
        <w:rPr>
          <w:rFonts w:ascii="David" w:hAnsi="David" w:cs="David"/>
          <w:sz w:val="28"/>
          <w:szCs w:val="28"/>
          <w:rtl/>
        </w:rPr>
        <w:t>ספר פרויקט - פרויקט גמר תשפ"</w:t>
      </w:r>
      <w:r w:rsidR="00914500">
        <w:rPr>
          <w:rFonts w:ascii="David" w:hAnsi="David" w:cs="David" w:hint="cs"/>
          <w:sz w:val="28"/>
          <w:szCs w:val="28"/>
          <w:rtl/>
        </w:rPr>
        <w:t>ד</w:t>
      </w:r>
    </w:p>
    <w:p w14:paraId="04612BCE" w14:textId="77777777" w:rsidR="008604B2" w:rsidRPr="00AA62BB" w:rsidRDefault="008604B2" w:rsidP="008604B2">
      <w:pPr>
        <w:pStyle w:val="ae"/>
        <w:rPr>
          <w:rFonts w:ascii="David" w:hAnsi="David" w:cs="David"/>
          <w:sz w:val="28"/>
          <w:szCs w:val="28"/>
          <w:rtl/>
        </w:rPr>
      </w:pPr>
    </w:p>
    <w:p w14:paraId="1EDA2134" w14:textId="77777777" w:rsidR="008604B2" w:rsidRPr="00AA62BB" w:rsidDel="00855F8E" w:rsidRDefault="008604B2" w:rsidP="008604B2">
      <w:pPr>
        <w:pStyle w:val="ae"/>
        <w:rPr>
          <w:rFonts w:ascii="David" w:hAnsi="David" w:cs="David"/>
          <w:sz w:val="28"/>
          <w:szCs w:val="28"/>
          <w:rtl/>
        </w:rPr>
      </w:pPr>
      <w:moveFromRangeStart w:id="0" w:author="ירון" w:date="2024-02-01T10:26:00Z" w:name="move157675609"/>
      <w:moveFrom w:id="1" w:author="ירון" w:date="2024-02-01T10:26:00Z">
        <w:r w:rsidRPr="00AA62BB" w:rsidDel="00855F8E">
          <w:rPr>
            <w:rFonts w:ascii="David" w:hAnsi="David" w:cs="David"/>
            <w:sz w:val="28"/>
            <w:szCs w:val="28"/>
            <w:rtl/>
          </w:rPr>
          <w:t>מנחה אקדמי: ד"ר ירון גולד</w:t>
        </w:r>
      </w:moveFrom>
    </w:p>
    <w:p w14:paraId="3138978A" w14:textId="77777777" w:rsidR="008604B2" w:rsidRPr="00AA62BB" w:rsidDel="00855F8E" w:rsidRDefault="008604B2" w:rsidP="008604B2">
      <w:pPr>
        <w:pStyle w:val="ae"/>
        <w:rPr>
          <w:rFonts w:ascii="David" w:hAnsi="David" w:cs="David"/>
          <w:sz w:val="28"/>
          <w:szCs w:val="28"/>
          <w:rtl/>
        </w:rPr>
      </w:pPr>
    </w:p>
    <w:moveFromRangeEnd w:id="0"/>
    <w:p w14:paraId="631A6631" w14:textId="531AA53F" w:rsidR="008604B2" w:rsidRPr="00AA62BB" w:rsidRDefault="008604B2" w:rsidP="00914500">
      <w:pPr>
        <w:pStyle w:val="ae"/>
        <w:rPr>
          <w:rFonts w:ascii="David" w:hAnsi="David" w:cs="David"/>
          <w:sz w:val="28"/>
          <w:szCs w:val="28"/>
          <w:rtl/>
        </w:rPr>
      </w:pPr>
      <w:r w:rsidRPr="00AA62BB">
        <w:rPr>
          <w:rFonts w:ascii="David" w:hAnsi="David" w:cs="David"/>
          <w:sz w:val="28"/>
          <w:szCs w:val="28"/>
          <w:rtl/>
        </w:rPr>
        <w:t>נעשה ב</w:t>
      </w:r>
      <w:ins w:id="2" w:author="ירון" w:date="2024-02-01T10:25:00Z">
        <w:r w:rsidR="00855F8E">
          <w:rPr>
            <w:rFonts w:ascii="David" w:hAnsi="David" w:cs="David" w:hint="cs"/>
            <w:sz w:val="28"/>
            <w:szCs w:val="28"/>
            <w:rtl/>
          </w:rPr>
          <w:t xml:space="preserve">יוזמה </w:t>
        </w:r>
      </w:ins>
      <w:del w:id="3" w:author="ירון" w:date="2024-02-01T10:26:00Z">
        <w:r w:rsidRPr="00AA62BB" w:rsidDel="00855F8E">
          <w:rPr>
            <w:rFonts w:ascii="David" w:hAnsi="David" w:cs="David"/>
            <w:sz w:val="28"/>
            <w:szCs w:val="28"/>
            <w:rtl/>
          </w:rPr>
          <w:delText xml:space="preserve">תמיכת </w:delText>
        </w:r>
      </w:del>
      <w:ins w:id="4" w:author="ירון" w:date="2024-02-01T10:26:00Z">
        <w:r w:rsidR="00855F8E">
          <w:rPr>
            <w:rFonts w:ascii="David" w:hAnsi="David" w:cs="David" w:hint="cs"/>
            <w:sz w:val="28"/>
            <w:szCs w:val="28"/>
            <w:rtl/>
          </w:rPr>
          <w:t>ו</w:t>
        </w:r>
        <w:r w:rsidR="00855F8E" w:rsidRPr="00AA62BB">
          <w:rPr>
            <w:rFonts w:ascii="David" w:hAnsi="David" w:cs="David"/>
            <w:sz w:val="28"/>
            <w:szCs w:val="28"/>
            <w:rtl/>
          </w:rPr>
          <w:t>תמיכ</w:t>
        </w:r>
        <w:r w:rsidR="00855F8E">
          <w:rPr>
            <w:rFonts w:ascii="David" w:hAnsi="David" w:cs="David" w:hint="cs"/>
            <w:sz w:val="28"/>
            <w:szCs w:val="28"/>
            <w:rtl/>
          </w:rPr>
          <w:t>ה של</w:t>
        </w:r>
        <w:r w:rsidR="00855F8E" w:rsidRPr="00AA62BB">
          <w:rPr>
            <w:rFonts w:ascii="David" w:hAnsi="David" w:cs="David"/>
            <w:sz w:val="28"/>
            <w:szCs w:val="28"/>
            <w:rtl/>
          </w:rPr>
          <w:t xml:space="preserve"> </w:t>
        </w:r>
      </w:ins>
      <w:r w:rsidRPr="00AA62BB">
        <w:rPr>
          <w:rFonts w:ascii="David" w:hAnsi="David" w:cs="David"/>
          <w:sz w:val="28"/>
          <w:szCs w:val="28"/>
          <w:rtl/>
        </w:rPr>
        <w:t>בית החולים</w:t>
      </w:r>
      <w:r w:rsidR="00914500">
        <w:rPr>
          <w:rFonts w:ascii="David" w:hAnsi="David" w:cs="David" w:hint="cs"/>
          <w:sz w:val="28"/>
          <w:szCs w:val="28"/>
          <w:rtl/>
        </w:rPr>
        <w:t xml:space="preserve"> שיקומי</w:t>
      </w:r>
      <w:r w:rsidRPr="00AA62BB">
        <w:rPr>
          <w:rFonts w:ascii="David" w:hAnsi="David" w:cs="David"/>
          <w:sz w:val="28"/>
          <w:szCs w:val="28"/>
          <w:rtl/>
        </w:rPr>
        <w:t xml:space="preserve"> "</w:t>
      </w:r>
      <w:r w:rsidR="00914500">
        <w:rPr>
          <w:rFonts w:ascii="David" w:hAnsi="David" w:cs="David" w:hint="cs"/>
          <w:sz w:val="28"/>
          <w:szCs w:val="28"/>
          <w:rtl/>
        </w:rPr>
        <w:t xml:space="preserve">בית </w:t>
      </w:r>
      <w:r w:rsidR="00914500" w:rsidRPr="00914500">
        <w:rPr>
          <w:rFonts w:ascii="David" w:hAnsi="David" w:cs="David"/>
          <w:sz w:val="28"/>
          <w:szCs w:val="28"/>
          <w:rtl/>
        </w:rPr>
        <w:t>לוינשטיין</w:t>
      </w:r>
      <w:r w:rsidRPr="00AA62BB">
        <w:rPr>
          <w:rFonts w:ascii="David" w:hAnsi="David" w:cs="David"/>
          <w:sz w:val="28"/>
          <w:szCs w:val="28"/>
          <w:rtl/>
        </w:rPr>
        <w:t>"</w:t>
      </w:r>
    </w:p>
    <w:p w14:paraId="06CF5692" w14:textId="77777777" w:rsidR="008604B2" w:rsidRPr="00AA62BB" w:rsidRDefault="008604B2" w:rsidP="008604B2">
      <w:pPr>
        <w:pStyle w:val="ae"/>
        <w:rPr>
          <w:rFonts w:ascii="David" w:hAnsi="David" w:cs="David"/>
          <w:sz w:val="28"/>
          <w:szCs w:val="28"/>
          <w:rtl/>
        </w:rPr>
      </w:pPr>
    </w:p>
    <w:p w14:paraId="5B38E0AD" w14:textId="77777777" w:rsidR="008604B2" w:rsidRPr="00AA62BB" w:rsidRDefault="008604B2" w:rsidP="008604B2">
      <w:pPr>
        <w:pStyle w:val="ae"/>
        <w:rPr>
          <w:rFonts w:ascii="David" w:hAnsi="David" w:cs="David"/>
          <w:sz w:val="28"/>
          <w:szCs w:val="28"/>
          <w:rtl/>
        </w:rPr>
      </w:pPr>
    </w:p>
    <w:p w14:paraId="30102B2F" w14:textId="6A7D9C7E" w:rsidR="008604B2" w:rsidRPr="00AA62BB" w:rsidRDefault="008604B2" w:rsidP="008604B2">
      <w:pPr>
        <w:pStyle w:val="ae"/>
        <w:rPr>
          <w:rFonts w:ascii="David" w:hAnsi="David" w:cs="David"/>
          <w:sz w:val="28"/>
          <w:szCs w:val="28"/>
          <w:rtl/>
        </w:rPr>
      </w:pPr>
      <w:r w:rsidRPr="00AA62BB">
        <w:rPr>
          <w:rFonts w:ascii="David" w:hAnsi="David" w:cs="David"/>
          <w:sz w:val="28"/>
          <w:szCs w:val="28"/>
          <w:rtl/>
        </w:rPr>
        <w:t>מגישים:</w:t>
      </w:r>
      <w:r w:rsidR="004F32C9">
        <w:rPr>
          <w:rFonts w:ascii="David" w:hAnsi="David" w:cs="David" w:hint="cs"/>
          <w:sz w:val="28"/>
          <w:szCs w:val="28"/>
          <w:rtl/>
        </w:rPr>
        <w:t xml:space="preserve"> דור אגבבה ודוד אילוז</w:t>
      </w:r>
    </w:p>
    <w:p w14:paraId="775577D9" w14:textId="05871CB9" w:rsidR="008604B2" w:rsidRPr="00AA62BB" w:rsidRDefault="004F32C9"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r>
        <w:rPr>
          <w:rFonts w:ascii="David" w:eastAsia="Times New Roman" w:hAnsi="David" w:cs="David"/>
          <w:rtl/>
        </w:rPr>
        <w:tab/>
      </w:r>
      <w:r>
        <w:rPr>
          <w:rFonts w:ascii="David" w:eastAsia="Times New Roman" w:hAnsi="David" w:cs="David"/>
          <w:rtl/>
        </w:rPr>
        <w:tab/>
      </w:r>
    </w:p>
    <w:p w14:paraId="24E3AE81"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p>
    <w:p w14:paraId="4DAA4947" w14:textId="77777777" w:rsidR="00855F8E" w:rsidRPr="00AA62BB" w:rsidRDefault="00855F8E" w:rsidP="00855F8E">
      <w:pPr>
        <w:pStyle w:val="ae"/>
        <w:rPr>
          <w:rFonts w:ascii="David" w:hAnsi="David" w:cs="David"/>
          <w:sz w:val="28"/>
          <w:szCs w:val="28"/>
          <w:rtl/>
        </w:rPr>
      </w:pPr>
      <w:moveToRangeStart w:id="5" w:author="ירון" w:date="2024-02-01T10:26:00Z" w:name="move157675609"/>
      <w:moveTo w:id="6" w:author="ירון" w:date="2024-02-01T10:26:00Z">
        <w:r w:rsidRPr="00AA62BB">
          <w:rPr>
            <w:rFonts w:ascii="David" w:hAnsi="David" w:cs="David"/>
            <w:sz w:val="28"/>
            <w:szCs w:val="28"/>
            <w:rtl/>
          </w:rPr>
          <w:t>מנחה אקדמי: ד"ר ירון גולד</w:t>
        </w:r>
      </w:moveTo>
    </w:p>
    <w:p w14:paraId="18CA0E66" w14:textId="77777777" w:rsidR="00855F8E" w:rsidRPr="00AA62BB" w:rsidRDefault="00855F8E" w:rsidP="00855F8E">
      <w:pPr>
        <w:pStyle w:val="ae"/>
        <w:rPr>
          <w:rFonts w:ascii="David" w:hAnsi="David" w:cs="David"/>
          <w:sz w:val="28"/>
          <w:szCs w:val="28"/>
          <w:rtl/>
        </w:rPr>
      </w:pPr>
    </w:p>
    <w:moveToRangeEnd w:id="5"/>
    <w:p w14:paraId="1A971E39"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p>
    <w:p w14:paraId="326F28E8"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jc w:val="center"/>
        <w:rPr>
          <w:rFonts w:ascii="David" w:eastAsia="Times New Roman" w:hAnsi="David" w:cs="David"/>
          <w:b/>
          <w:bCs/>
          <w:rtl/>
        </w:rPr>
      </w:pPr>
      <w:r w:rsidRPr="00AA62BB">
        <w:rPr>
          <w:rFonts w:ascii="David" w:eastAsia="Times New Roman" w:hAnsi="David" w:cs="David"/>
          <w:b/>
          <w:bCs/>
          <w:rtl/>
        </w:rPr>
        <w:t>חתימת המנחה</w:t>
      </w:r>
    </w:p>
    <w:p w14:paraId="6D810899"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jc w:val="center"/>
        <w:rPr>
          <w:rFonts w:ascii="David" w:eastAsia="Times New Roman" w:hAnsi="David" w:cs="David"/>
          <w:b/>
          <w:bCs/>
          <w:u w:val="single"/>
          <w:rtl/>
        </w:rPr>
      </w:pPr>
      <w:r w:rsidRPr="00AA62BB">
        <w:rPr>
          <w:rFonts w:ascii="David" w:eastAsia="Times New Roman" w:hAnsi="David" w:cs="David"/>
          <w:b/>
          <w:bCs/>
          <w:u w:val="single"/>
          <w:rtl/>
        </w:rPr>
        <w:t xml:space="preserve">                                                   </w:t>
      </w:r>
      <w:r w:rsidRPr="00AA62BB">
        <w:rPr>
          <w:rFonts w:ascii="David" w:eastAsia="Times New Roman" w:hAnsi="David" w:cs="David"/>
          <w:b/>
          <w:bCs/>
          <w:color w:val="FFFFFF" w:themeColor="background1"/>
          <w:u w:val="single"/>
          <w:rtl/>
        </w:rPr>
        <w:t>.</w:t>
      </w:r>
    </w:p>
    <w:p w14:paraId="0A33B7E4"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p>
    <w:p w14:paraId="7D22654A"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p>
    <w:p w14:paraId="2B94C251"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rtl/>
        </w:rPr>
      </w:pPr>
    </w:p>
    <w:p w14:paraId="04EF6FC7" w14:textId="77777777" w:rsidR="008604B2" w:rsidRPr="00AA62BB" w:rsidRDefault="008604B2" w:rsidP="008604B2">
      <w:pPr>
        <w:shd w:val="clear" w:color="auto" w:fill="FFFFFF"/>
        <w:tabs>
          <w:tab w:val="num" w:pos="360"/>
        </w:tabs>
        <w:bidi/>
        <w:spacing w:before="100" w:beforeAutospacing="1" w:after="100" w:afterAutospacing="1" w:line="420" w:lineRule="atLeast"/>
        <w:contextualSpacing/>
        <w:rPr>
          <w:rFonts w:ascii="David" w:eastAsia="Times New Roman" w:hAnsi="David" w:cs="David"/>
          <w:b/>
          <w:bCs/>
          <w:color w:val="000099"/>
          <w:sz w:val="24"/>
          <w:szCs w:val="24"/>
          <w:rtl/>
        </w:rPr>
      </w:pPr>
      <w:r w:rsidRPr="00AA62BB">
        <w:rPr>
          <w:rFonts w:ascii="David" w:eastAsia="Times New Roman" w:hAnsi="David" w:cs="David"/>
          <w:b/>
          <w:bCs/>
          <w:color w:val="000099"/>
          <w:rtl/>
        </w:rPr>
        <w:t>ניהול גרסאות:</w:t>
      </w:r>
    </w:p>
    <w:tbl>
      <w:tblPr>
        <w:tblStyle w:val="YinnonsTable1"/>
        <w:bidiVisual/>
        <w:tblW w:w="8934" w:type="dxa"/>
        <w:tblInd w:w="-265" w:type="dxa"/>
        <w:tblLook w:val="04A0" w:firstRow="1" w:lastRow="0" w:firstColumn="1" w:lastColumn="0" w:noHBand="0" w:noVBand="1"/>
      </w:tblPr>
      <w:tblGrid>
        <w:gridCol w:w="854"/>
        <w:gridCol w:w="1419"/>
        <w:gridCol w:w="2413"/>
        <w:gridCol w:w="4248"/>
      </w:tblGrid>
      <w:tr w:rsidR="008604B2" w:rsidRPr="00AA62BB" w14:paraId="452F9634" w14:textId="77777777" w:rsidTr="004F3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 w:type="dxa"/>
          </w:tcPr>
          <w:p w14:paraId="709FCA4E" w14:textId="77777777" w:rsidR="008604B2" w:rsidRPr="00AA62BB" w:rsidRDefault="008604B2" w:rsidP="005672A5">
            <w:pPr>
              <w:spacing w:line="276" w:lineRule="auto"/>
              <w:contextualSpacing/>
              <w:rPr>
                <w:rFonts w:ascii="David" w:hAnsi="David" w:cs="David"/>
                <w:rtl/>
              </w:rPr>
            </w:pPr>
            <w:r w:rsidRPr="00AA62BB">
              <w:rPr>
                <w:rFonts w:ascii="David" w:hAnsi="David" w:cs="David"/>
                <w:rtl/>
              </w:rPr>
              <w:t>מס' גרסה</w:t>
            </w:r>
          </w:p>
        </w:tc>
        <w:tc>
          <w:tcPr>
            <w:tcW w:w="1419" w:type="dxa"/>
          </w:tcPr>
          <w:p w14:paraId="3D210833" w14:textId="77777777" w:rsidR="008604B2" w:rsidRPr="00AA62BB" w:rsidRDefault="008604B2" w:rsidP="005672A5">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sidRPr="00AA62BB">
              <w:rPr>
                <w:rFonts w:ascii="David" w:hAnsi="David" w:cs="David"/>
                <w:rtl/>
              </w:rPr>
              <w:t>תאריך</w:t>
            </w:r>
          </w:p>
        </w:tc>
        <w:tc>
          <w:tcPr>
            <w:tcW w:w="2413" w:type="dxa"/>
          </w:tcPr>
          <w:p w14:paraId="37445BBA" w14:textId="77777777" w:rsidR="008604B2" w:rsidRPr="00AA62BB" w:rsidRDefault="008604B2" w:rsidP="005672A5">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sidRPr="00AA62BB">
              <w:rPr>
                <w:rFonts w:ascii="David" w:hAnsi="David" w:cs="David"/>
                <w:rtl/>
              </w:rPr>
              <w:t>עודכן על ידי</w:t>
            </w:r>
          </w:p>
        </w:tc>
        <w:tc>
          <w:tcPr>
            <w:tcW w:w="4248" w:type="dxa"/>
          </w:tcPr>
          <w:p w14:paraId="547FC82F" w14:textId="77777777" w:rsidR="008604B2" w:rsidRPr="00AA62BB" w:rsidRDefault="008604B2" w:rsidP="005672A5">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sidRPr="00AA62BB">
              <w:rPr>
                <w:rFonts w:ascii="David" w:hAnsi="David" w:cs="David"/>
                <w:rtl/>
              </w:rPr>
              <w:t>הערות</w:t>
            </w:r>
          </w:p>
        </w:tc>
      </w:tr>
      <w:tr w:rsidR="008604B2" w:rsidRPr="00AA62BB" w14:paraId="1871AA0A" w14:textId="77777777" w:rsidTr="004F3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 w:type="dxa"/>
          </w:tcPr>
          <w:p w14:paraId="4DA22EA5" w14:textId="77777777" w:rsidR="008604B2" w:rsidRPr="00AA62BB" w:rsidRDefault="008604B2" w:rsidP="005672A5">
            <w:pPr>
              <w:spacing w:line="276" w:lineRule="auto"/>
              <w:contextualSpacing/>
              <w:rPr>
                <w:rFonts w:ascii="David" w:hAnsi="David" w:cs="David"/>
                <w:rtl/>
              </w:rPr>
            </w:pPr>
            <w:r w:rsidRPr="00AA62BB">
              <w:rPr>
                <w:rFonts w:ascii="David" w:hAnsi="David" w:cs="David"/>
                <w:rtl/>
              </w:rPr>
              <w:t>1.0</w:t>
            </w:r>
          </w:p>
        </w:tc>
        <w:tc>
          <w:tcPr>
            <w:tcW w:w="1419" w:type="dxa"/>
          </w:tcPr>
          <w:p w14:paraId="61E43D0A" w14:textId="2BE5CE84" w:rsidR="008604B2" w:rsidRPr="00AA62BB" w:rsidRDefault="004F32C9" w:rsidP="004F32C9">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Pr>
                <w:rFonts w:ascii="David" w:hAnsi="David" w:cs="David" w:hint="cs"/>
                <w:rtl/>
              </w:rPr>
              <w:t>14</w:t>
            </w:r>
            <w:r w:rsidR="008604B2" w:rsidRPr="00AA62BB">
              <w:rPr>
                <w:rFonts w:ascii="David" w:hAnsi="David" w:cs="David"/>
                <w:rtl/>
              </w:rPr>
              <w:t xml:space="preserve"> </w:t>
            </w:r>
            <w:r>
              <w:rPr>
                <w:rFonts w:ascii="David" w:hAnsi="David" w:cs="David" w:hint="cs"/>
                <w:rtl/>
              </w:rPr>
              <w:t>ספטמבר</w:t>
            </w:r>
            <w:r w:rsidR="008604B2" w:rsidRPr="00AA62BB">
              <w:rPr>
                <w:rFonts w:ascii="David" w:hAnsi="David" w:cs="David"/>
                <w:rtl/>
              </w:rPr>
              <w:t xml:space="preserve"> 202</w:t>
            </w:r>
            <w:r>
              <w:rPr>
                <w:rFonts w:ascii="David" w:hAnsi="David" w:cs="David" w:hint="cs"/>
                <w:rtl/>
              </w:rPr>
              <w:t>4</w:t>
            </w:r>
          </w:p>
        </w:tc>
        <w:tc>
          <w:tcPr>
            <w:tcW w:w="2413" w:type="dxa"/>
          </w:tcPr>
          <w:p w14:paraId="0C06A551" w14:textId="77777777" w:rsidR="008604B2" w:rsidRPr="00AA62BB" w:rsidRDefault="00A946CE" w:rsidP="005672A5">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Pr>
                <w:rFonts w:ascii="David" w:hAnsi="David" w:cs="David" w:hint="cs"/>
                <w:rtl/>
              </w:rPr>
              <w:t xml:space="preserve"> </w:t>
            </w:r>
          </w:p>
        </w:tc>
        <w:tc>
          <w:tcPr>
            <w:tcW w:w="4248" w:type="dxa"/>
          </w:tcPr>
          <w:p w14:paraId="7600D17D" w14:textId="77777777" w:rsidR="008604B2" w:rsidRPr="00AA62BB" w:rsidRDefault="008604B2" w:rsidP="005672A5">
            <w:pPr>
              <w:spacing w:line="276" w:lineRule="auto"/>
              <w:contextualSpacing/>
              <w:cnfStyle w:val="100000000000" w:firstRow="1" w:lastRow="0" w:firstColumn="0" w:lastColumn="0" w:oddVBand="0" w:evenVBand="0" w:oddHBand="0" w:evenHBand="0" w:firstRowFirstColumn="0" w:firstRowLastColumn="0" w:lastRowFirstColumn="0" w:lastRowLastColumn="0"/>
              <w:rPr>
                <w:rFonts w:ascii="David" w:hAnsi="David" w:cs="David"/>
                <w:rtl/>
              </w:rPr>
            </w:pPr>
            <w:r w:rsidRPr="00AA62BB">
              <w:rPr>
                <w:rFonts w:ascii="David" w:hAnsi="David" w:cs="David"/>
                <w:rtl/>
              </w:rPr>
              <w:t>גרסה ראשונה</w:t>
            </w:r>
          </w:p>
        </w:tc>
      </w:tr>
    </w:tbl>
    <w:p w14:paraId="6AE0A986" w14:textId="3C2DDD09" w:rsidR="008604B2" w:rsidRDefault="008604B2" w:rsidP="005672A5">
      <w:pPr>
        <w:bidi/>
        <w:spacing w:line="276" w:lineRule="auto"/>
        <w:contextualSpacing/>
        <w:rPr>
          <w:rFonts w:ascii="David" w:hAnsi="David" w:cs="David"/>
          <w:sz w:val="24"/>
          <w:szCs w:val="24"/>
          <w:rtl/>
        </w:rPr>
      </w:pPr>
    </w:p>
    <w:p w14:paraId="46857B5C" w14:textId="0ABAD5B3" w:rsidR="004F32C9" w:rsidRDefault="004F32C9" w:rsidP="004F32C9">
      <w:pPr>
        <w:bidi/>
        <w:spacing w:line="276" w:lineRule="auto"/>
        <w:contextualSpacing/>
        <w:rPr>
          <w:rFonts w:ascii="David" w:hAnsi="David" w:cs="David"/>
          <w:sz w:val="24"/>
          <w:szCs w:val="24"/>
          <w:rtl/>
        </w:rPr>
      </w:pPr>
    </w:p>
    <w:p w14:paraId="3CA4E688" w14:textId="7C9850A2" w:rsidR="004F32C9" w:rsidRDefault="004F32C9" w:rsidP="004F32C9">
      <w:pPr>
        <w:bidi/>
        <w:spacing w:line="276" w:lineRule="auto"/>
        <w:contextualSpacing/>
        <w:rPr>
          <w:rFonts w:ascii="David" w:hAnsi="David" w:cs="David"/>
          <w:sz w:val="24"/>
          <w:szCs w:val="24"/>
          <w:rtl/>
        </w:rPr>
      </w:pPr>
    </w:p>
    <w:p w14:paraId="7A5A442B" w14:textId="77777777" w:rsidR="007F6517" w:rsidRPr="00AA62BB" w:rsidRDefault="007F6517" w:rsidP="007F6517">
      <w:pPr>
        <w:bidi/>
        <w:spacing w:line="276" w:lineRule="auto"/>
        <w:contextualSpacing/>
        <w:rPr>
          <w:rFonts w:ascii="David" w:hAnsi="David" w:cs="David"/>
          <w:sz w:val="24"/>
          <w:szCs w:val="24"/>
        </w:rPr>
      </w:pPr>
    </w:p>
    <w:sdt>
      <w:sdtPr>
        <w:rPr>
          <w:rFonts w:ascii="David" w:eastAsiaTheme="minorHAnsi" w:hAnsi="David" w:cs="David"/>
          <w:color w:val="auto"/>
          <w:sz w:val="22"/>
          <w:szCs w:val="22"/>
          <w:cs w:val="0"/>
          <w:lang w:val="he-IL"/>
        </w:rPr>
        <w:id w:val="-681591750"/>
        <w:docPartObj>
          <w:docPartGallery w:val="Table of Contents"/>
          <w:docPartUnique/>
        </w:docPartObj>
      </w:sdtPr>
      <w:sdtEndPr>
        <w:rPr>
          <w:b/>
          <w:bCs/>
        </w:rPr>
      </w:sdtEndPr>
      <w:sdtContent>
        <w:p w14:paraId="47D45BFC" w14:textId="77777777" w:rsidR="009C5A1B" w:rsidRPr="009B0F40" w:rsidRDefault="00980017" w:rsidP="009C5A1B">
          <w:pPr>
            <w:pStyle w:val="a7"/>
            <w:spacing w:line="276" w:lineRule="auto"/>
            <w:contextualSpacing/>
            <w:rPr>
              <w:rStyle w:val="Hyperlink"/>
              <w:rFonts w:ascii="David" w:eastAsiaTheme="minorHAnsi" w:hAnsi="David" w:cs="David"/>
              <w:noProof/>
              <w:color w:val="auto"/>
              <w:u w:val="none"/>
              <w:cs w:val="0"/>
            </w:rPr>
          </w:pPr>
          <w:r w:rsidRPr="009B0F40">
            <w:rPr>
              <w:rStyle w:val="Hyperlink"/>
              <w:rFonts w:ascii="David" w:eastAsiaTheme="minorHAnsi" w:hAnsi="David" w:cs="David"/>
              <w:noProof/>
              <w:color w:val="auto"/>
              <w:sz w:val="24"/>
              <w:szCs w:val="24"/>
              <w:u w:val="none"/>
              <w:cs w:val="0"/>
            </w:rPr>
            <w:t>תוכן עניינים</w:t>
          </w:r>
          <w:r w:rsidR="00E5350D" w:rsidRPr="009B0F40">
            <w:rPr>
              <w:rStyle w:val="Hyperlink"/>
              <w:noProof/>
              <w:color w:val="auto"/>
              <w:sz w:val="24"/>
              <w:szCs w:val="24"/>
              <w:u w:val="none"/>
              <w:rtl w:val="0"/>
              <w:cs w:val="0"/>
            </w:rPr>
            <w:fldChar w:fldCharType="begin"/>
          </w:r>
          <w:r w:rsidRPr="009B0F40">
            <w:rPr>
              <w:rStyle w:val="Hyperlink"/>
              <w:rFonts w:ascii="David" w:eastAsiaTheme="minorHAnsi" w:hAnsi="David" w:cs="David"/>
              <w:noProof/>
              <w:color w:val="auto"/>
              <w:sz w:val="24"/>
              <w:szCs w:val="24"/>
              <w:u w:val="none"/>
              <w:cs w:val="0"/>
            </w:rPr>
            <w:instrText xml:space="preserve"> </w:instrText>
          </w:r>
          <w:r w:rsidRPr="009B0F40">
            <w:rPr>
              <w:rStyle w:val="Hyperlink"/>
              <w:rFonts w:ascii="David" w:eastAsiaTheme="minorHAnsi" w:hAnsi="David" w:cs="David"/>
              <w:noProof/>
              <w:color w:val="auto"/>
              <w:sz w:val="24"/>
              <w:szCs w:val="24"/>
              <w:u w:val="none"/>
              <w:rtl w:val="0"/>
              <w:cs w:val="0"/>
            </w:rPr>
            <w:instrText>TOC \o "1-3" \h \z \u</w:instrText>
          </w:r>
          <w:r w:rsidRPr="009B0F40">
            <w:rPr>
              <w:rStyle w:val="Hyperlink"/>
              <w:rFonts w:ascii="David" w:eastAsiaTheme="minorHAnsi" w:hAnsi="David" w:cs="David"/>
              <w:noProof/>
              <w:color w:val="auto"/>
              <w:sz w:val="24"/>
              <w:szCs w:val="24"/>
              <w:u w:val="none"/>
              <w:cs w:val="0"/>
            </w:rPr>
            <w:instrText xml:space="preserve"> </w:instrText>
          </w:r>
          <w:r w:rsidR="00E5350D" w:rsidRPr="009B0F40">
            <w:rPr>
              <w:rStyle w:val="Hyperlink"/>
              <w:noProof/>
              <w:color w:val="auto"/>
              <w:sz w:val="24"/>
              <w:szCs w:val="24"/>
              <w:u w:val="none"/>
              <w:rtl w:val="0"/>
              <w:cs w:val="0"/>
            </w:rPr>
            <w:fldChar w:fldCharType="separate"/>
          </w:r>
        </w:p>
        <w:p w14:paraId="38D9B860" w14:textId="0A9F7C80" w:rsidR="009C5A1B" w:rsidRPr="009B0F40" w:rsidRDefault="009C5A1B" w:rsidP="009C5A1B">
          <w:pPr>
            <w:pStyle w:val="TOC1"/>
            <w:tabs>
              <w:tab w:val="left" w:pos="1100"/>
              <w:tab w:val="right" w:leader="dot" w:pos="8630"/>
            </w:tabs>
            <w:bidi/>
            <w:spacing w:line="276" w:lineRule="auto"/>
            <w:contextualSpacing/>
            <w:rPr>
              <w:rFonts w:ascii="David" w:eastAsiaTheme="minorEastAsia" w:hAnsi="David" w:cs="David"/>
              <w:b w:val="0"/>
              <w:bCs w:val="0"/>
              <w:i w:val="0"/>
              <w:iCs w:val="0"/>
              <w:noProof/>
              <w:kern w:val="2"/>
            </w:rPr>
          </w:pPr>
          <w:r w:rsidRPr="009B0F40">
            <w:rPr>
              <w:rStyle w:val="Hyperlink"/>
              <w:rFonts w:ascii="David" w:hAnsi="David" w:cs="David"/>
              <w:b w:val="0"/>
              <w:bCs w:val="0"/>
              <w:i w:val="0"/>
              <w:iCs w:val="0"/>
              <w:noProof/>
              <w:color w:val="auto"/>
              <w:u w:val="none"/>
            </w:rPr>
            <w:t xml:space="preserve"> </w:t>
          </w:r>
          <w:hyperlink w:anchor="_Toc157643129" w:history="1">
            <w:r w:rsidRPr="009B0F40">
              <w:rPr>
                <w:rStyle w:val="Hyperlink"/>
                <w:rFonts w:ascii="David" w:hAnsi="David" w:cs="David"/>
                <w:b w:val="0"/>
                <w:bCs w:val="0"/>
                <w:i w:val="0"/>
                <w:iCs w:val="0"/>
                <w:noProof/>
                <w:color w:val="auto"/>
                <w:u w:val="none"/>
              </w:rPr>
              <w:t>1.</w:t>
            </w:r>
            <w:r w:rsidRPr="009B0F40">
              <w:rPr>
                <w:rFonts w:ascii="David" w:eastAsiaTheme="minorEastAsia" w:hAnsi="David" w:cs="David"/>
                <w:b w:val="0"/>
                <w:bCs w:val="0"/>
                <w:i w:val="0"/>
                <w:iCs w:val="0"/>
                <w:noProof/>
                <w:kern w:val="2"/>
              </w:rPr>
              <w:t xml:space="preserve"> </w:t>
            </w:r>
            <w:r w:rsidRPr="009B0F40">
              <w:rPr>
                <w:rStyle w:val="Hyperlink"/>
                <w:rFonts w:ascii="David" w:hAnsi="David" w:cs="David"/>
                <w:b w:val="0"/>
                <w:bCs w:val="0"/>
                <w:i w:val="0"/>
                <w:iCs w:val="0"/>
                <w:noProof/>
                <w:color w:val="auto"/>
                <w:u w:val="none"/>
                <w:rtl/>
              </w:rPr>
              <w:t>תקציר</w:t>
            </w:r>
            <w:r w:rsidR="009B0F40">
              <w:rPr>
                <w:rFonts w:ascii="David" w:hAnsi="David" w:cs="David" w:hint="cs"/>
                <w:b w:val="0"/>
                <w:bCs w:val="0"/>
                <w:i w:val="0"/>
                <w:iCs w:val="0"/>
                <w:noProof/>
                <w:webHidden/>
                <w:rtl/>
              </w:rPr>
              <w:t>................................................................................................................................</w:t>
            </w:r>
            <w:r w:rsidR="00E5350D" w:rsidRPr="009B0F40">
              <w:rPr>
                <w:rFonts w:ascii="David" w:hAnsi="David" w:cs="David"/>
                <w:b w:val="0"/>
                <w:bCs w:val="0"/>
                <w:i w:val="0"/>
                <w:iCs w:val="0"/>
                <w:noProof/>
                <w:webHidden/>
              </w:rPr>
              <w:fldChar w:fldCharType="begin"/>
            </w:r>
            <w:r w:rsidRPr="009B0F40">
              <w:rPr>
                <w:rFonts w:ascii="David" w:hAnsi="David" w:cs="David"/>
                <w:b w:val="0"/>
                <w:bCs w:val="0"/>
                <w:i w:val="0"/>
                <w:iCs w:val="0"/>
                <w:noProof/>
                <w:webHidden/>
              </w:rPr>
              <w:instrText xml:space="preserve"> PAGEREF _Toc157643129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3</w:t>
            </w:r>
            <w:r w:rsidR="00E5350D" w:rsidRPr="009B0F40">
              <w:rPr>
                <w:rFonts w:ascii="David" w:hAnsi="David" w:cs="David"/>
                <w:b w:val="0"/>
                <w:bCs w:val="0"/>
                <w:i w:val="0"/>
                <w:iCs w:val="0"/>
                <w:noProof/>
                <w:webHidden/>
              </w:rPr>
              <w:fldChar w:fldCharType="end"/>
            </w:r>
          </w:hyperlink>
        </w:p>
        <w:p w14:paraId="13830EF3" w14:textId="4A26AEC8" w:rsidR="009C5A1B" w:rsidRPr="009B0F40" w:rsidRDefault="00CF7C4C" w:rsidP="009C5A1B">
          <w:pPr>
            <w:pStyle w:val="TOC2"/>
            <w:numPr>
              <w:ilvl w:val="1"/>
              <w:numId w:val="37"/>
            </w:numPr>
            <w:tabs>
              <w:tab w:val="left" w:pos="1956"/>
              <w:tab w:val="right" w:leader="dot" w:pos="8630"/>
            </w:tabs>
            <w:bidi/>
            <w:spacing w:line="276" w:lineRule="auto"/>
            <w:contextualSpacing/>
            <w:rPr>
              <w:rFonts w:ascii="David" w:eastAsiaTheme="minorEastAsia" w:hAnsi="David" w:cs="David"/>
              <w:b w:val="0"/>
              <w:bCs w:val="0"/>
              <w:noProof/>
              <w:kern w:val="2"/>
              <w:sz w:val="24"/>
              <w:szCs w:val="24"/>
            </w:rPr>
          </w:pPr>
          <w:hyperlink w:anchor="_Toc157643130" w:history="1">
            <w:r w:rsidR="009C5A1B" w:rsidRPr="009B0F40">
              <w:rPr>
                <w:rStyle w:val="Hyperlink"/>
                <w:rFonts w:ascii="David" w:hAnsi="David" w:cs="David"/>
                <w:b w:val="0"/>
                <w:bCs w:val="0"/>
                <w:noProof/>
                <w:color w:val="auto"/>
                <w:sz w:val="24"/>
                <w:szCs w:val="24"/>
                <w:u w:val="none"/>
                <w:rtl/>
              </w:rPr>
              <w:t>תקציר בעברית..</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_Toc157643130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3</w:t>
            </w:r>
            <w:r w:rsidR="00E5350D" w:rsidRPr="009B0F40">
              <w:rPr>
                <w:rFonts w:ascii="David" w:hAnsi="David" w:cs="David"/>
                <w:b w:val="0"/>
                <w:bCs w:val="0"/>
                <w:noProof/>
                <w:webHidden/>
                <w:sz w:val="24"/>
                <w:szCs w:val="24"/>
              </w:rPr>
              <w:fldChar w:fldCharType="end"/>
            </w:r>
          </w:hyperlink>
        </w:p>
        <w:p w14:paraId="25E12C1D" w14:textId="2AB7DF9A" w:rsidR="009C5A1B" w:rsidRPr="009B0F40" w:rsidRDefault="00CF7C4C" w:rsidP="009C5A1B">
          <w:pPr>
            <w:pStyle w:val="TOC2"/>
            <w:numPr>
              <w:ilvl w:val="1"/>
              <w:numId w:val="37"/>
            </w:numPr>
            <w:tabs>
              <w:tab w:val="left" w:pos="1760"/>
              <w:tab w:val="right" w:leader="dot" w:pos="8630"/>
            </w:tabs>
            <w:bidi/>
            <w:spacing w:line="276" w:lineRule="auto"/>
            <w:contextualSpacing/>
            <w:rPr>
              <w:rFonts w:ascii="David" w:eastAsiaTheme="minorEastAsia" w:hAnsi="David" w:cs="David"/>
              <w:b w:val="0"/>
              <w:bCs w:val="0"/>
              <w:noProof/>
              <w:kern w:val="2"/>
              <w:sz w:val="24"/>
              <w:szCs w:val="24"/>
            </w:rPr>
          </w:pPr>
          <w:hyperlink w:anchor="_Toc157643131" w:history="1">
            <w:r w:rsidR="009C5A1B" w:rsidRPr="009B0F40">
              <w:rPr>
                <w:rStyle w:val="Hyperlink"/>
                <w:rFonts w:ascii="David" w:hAnsi="David" w:cs="David"/>
                <w:b w:val="0"/>
                <w:bCs w:val="0"/>
                <w:noProof/>
                <w:color w:val="auto"/>
                <w:sz w:val="24"/>
                <w:szCs w:val="24"/>
                <w:u w:val="none"/>
                <w:rtl/>
              </w:rPr>
              <w:t>תקציר באנגלית</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_Toc157643131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3</w:t>
            </w:r>
            <w:r w:rsidR="00E5350D" w:rsidRPr="009B0F40">
              <w:rPr>
                <w:rFonts w:ascii="David" w:hAnsi="David" w:cs="David"/>
                <w:b w:val="0"/>
                <w:bCs w:val="0"/>
                <w:noProof/>
                <w:webHidden/>
                <w:sz w:val="24"/>
                <w:szCs w:val="24"/>
              </w:rPr>
              <w:fldChar w:fldCharType="end"/>
            </w:r>
          </w:hyperlink>
        </w:p>
        <w:p w14:paraId="48CC7B90" w14:textId="6E80BD56" w:rsidR="009C5A1B" w:rsidRPr="009B0F40" w:rsidRDefault="00CF7C4C" w:rsidP="009C5A1B">
          <w:pPr>
            <w:pStyle w:val="TOC1"/>
            <w:numPr>
              <w:ilvl w:val="0"/>
              <w:numId w:val="37"/>
            </w:numPr>
            <w:tabs>
              <w:tab w:val="left" w:pos="1860"/>
              <w:tab w:val="right" w:leader="dot" w:pos="8630"/>
            </w:tabs>
            <w:bidi/>
            <w:spacing w:line="276" w:lineRule="auto"/>
            <w:contextualSpacing/>
            <w:rPr>
              <w:rFonts w:ascii="David" w:eastAsiaTheme="minorEastAsia" w:hAnsi="David" w:cs="David"/>
              <w:b w:val="0"/>
              <w:bCs w:val="0"/>
              <w:i w:val="0"/>
              <w:iCs w:val="0"/>
              <w:noProof/>
              <w:kern w:val="2"/>
            </w:rPr>
          </w:pPr>
          <w:hyperlink w:anchor="_Toc157643133" w:history="1">
            <w:r w:rsidR="009C5A1B" w:rsidRPr="009B0F40">
              <w:rPr>
                <w:rStyle w:val="Hyperlink"/>
                <w:rFonts w:ascii="David" w:hAnsi="David" w:cs="David"/>
                <w:b w:val="0"/>
                <w:bCs w:val="0"/>
                <w:i w:val="0"/>
                <w:iCs w:val="0"/>
                <w:noProof/>
                <w:color w:val="auto"/>
                <w:u w:val="none"/>
                <w:rtl/>
              </w:rPr>
              <w:t>טב</w:t>
            </w:r>
            <w:r w:rsidR="009C5A1B" w:rsidRPr="009B0F40">
              <w:rPr>
                <w:rStyle w:val="Hyperlink"/>
                <w:rFonts w:ascii="David" w:eastAsia="Times New Roman" w:hAnsi="David" w:cs="David"/>
                <w:b w:val="0"/>
                <w:bCs w:val="0"/>
                <w:i w:val="0"/>
                <w:iCs w:val="0"/>
                <w:noProof/>
                <w:color w:val="auto"/>
                <w:u w:val="none"/>
                <w:rtl/>
              </w:rPr>
              <w:t>לאות ומונחים.</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_Toc157643133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4</w:t>
            </w:r>
            <w:r w:rsidR="00E5350D" w:rsidRPr="009B0F40">
              <w:rPr>
                <w:rFonts w:ascii="David" w:hAnsi="David" w:cs="David"/>
                <w:b w:val="0"/>
                <w:bCs w:val="0"/>
                <w:i w:val="0"/>
                <w:iCs w:val="0"/>
                <w:noProof/>
                <w:webHidden/>
              </w:rPr>
              <w:fldChar w:fldCharType="end"/>
            </w:r>
          </w:hyperlink>
        </w:p>
        <w:p w14:paraId="67AD11AF" w14:textId="72F404A1" w:rsidR="009C5A1B" w:rsidRPr="009B0F40" w:rsidRDefault="00CF7C4C" w:rsidP="009C5A1B">
          <w:pPr>
            <w:pStyle w:val="TOC2"/>
            <w:numPr>
              <w:ilvl w:val="1"/>
              <w:numId w:val="37"/>
            </w:numPr>
            <w:tabs>
              <w:tab w:val="left" w:pos="1834"/>
              <w:tab w:val="right" w:leader="dot" w:pos="8630"/>
            </w:tabs>
            <w:bidi/>
            <w:spacing w:line="276" w:lineRule="auto"/>
            <w:contextualSpacing/>
            <w:rPr>
              <w:rFonts w:ascii="David" w:eastAsiaTheme="minorEastAsia" w:hAnsi="David" w:cs="David"/>
              <w:b w:val="0"/>
              <w:bCs w:val="0"/>
              <w:noProof/>
              <w:kern w:val="2"/>
              <w:sz w:val="24"/>
              <w:szCs w:val="24"/>
            </w:rPr>
          </w:pPr>
          <w:hyperlink w:anchor="_Toc157643134" w:history="1">
            <w:r w:rsidR="009C5A1B" w:rsidRPr="009B0F40">
              <w:rPr>
                <w:rStyle w:val="Hyperlink"/>
                <w:rFonts w:ascii="David" w:eastAsia="Times New Roman" w:hAnsi="David" w:cs="David"/>
                <w:b w:val="0"/>
                <w:bCs w:val="0"/>
                <w:noProof/>
                <w:color w:val="auto"/>
                <w:sz w:val="24"/>
                <w:szCs w:val="24"/>
                <w:u w:val="none"/>
                <w:rtl/>
              </w:rPr>
              <w:t>טבלת איורים..</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_Toc157643134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4</w:t>
            </w:r>
            <w:r w:rsidR="00E5350D" w:rsidRPr="009B0F40">
              <w:rPr>
                <w:rFonts w:ascii="David" w:hAnsi="David" w:cs="David"/>
                <w:b w:val="0"/>
                <w:bCs w:val="0"/>
                <w:noProof/>
                <w:webHidden/>
                <w:sz w:val="24"/>
                <w:szCs w:val="24"/>
              </w:rPr>
              <w:fldChar w:fldCharType="end"/>
            </w:r>
          </w:hyperlink>
        </w:p>
        <w:p w14:paraId="758C66A0" w14:textId="750404FD" w:rsidR="009C5A1B" w:rsidRPr="009B0F40" w:rsidRDefault="00CF7C4C" w:rsidP="009C5A1B">
          <w:pPr>
            <w:pStyle w:val="TOC2"/>
            <w:numPr>
              <w:ilvl w:val="1"/>
              <w:numId w:val="37"/>
            </w:numPr>
            <w:tabs>
              <w:tab w:val="left" w:pos="1913"/>
              <w:tab w:val="right" w:leader="dot" w:pos="8630"/>
            </w:tabs>
            <w:bidi/>
            <w:spacing w:line="276" w:lineRule="auto"/>
            <w:contextualSpacing/>
            <w:rPr>
              <w:rFonts w:ascii="David" w:eastAsiaTheme="minorEastAsia" w:hAnsi="David" w:cs="David"/>
              <w:b w:val="0"/>
              <w:bCs w:val="0"/>
              <w:noProof/>
              <w:kern w:val="2"/>
              <w:sz w:val="24"/>
              <w:szCs w:val="24"/>
            </w:rPr>
          </w:pPr>
          <w:hyperlink w:anchor="_Toc157643135" w:history="1">
            <w:r w:rsidR="009C5A1B" w:rsidRPr="009B0F40">
              <w:rPr>
                <w:rStyle w:val="Hyperlink"/>
                <w:rFonts w:ascii="David" w:eastAsia="Times New Roman" w:hAnsi="David" w:cs="David"/>
                <w:b w:val="0"/>
                <w:bCs w:val="0"/>
                <w:noProof/>
                <w:color w:val="auto"/>
                <w:sz w:val="24"/>
                <w:szCs w:val="24"/>
                <w:u w:val="none"/>
                <w:rtl/>
              </w:rPr>
              <w:t>טבלת טבלאות..</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_Toc157643135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4</w:t>
            </w:r>
            <w:r w:rsidR="00E5350D" w:rsidRPr="009B0F40">
              <w:rPr>
                <w:rFonts w:ascii="David" w:hAnsi="David" w:cs="David"/>
                <w:b w:val="0"/>
                <w:bCs w:val="0"/>
                <w:noProof/>
                <w:webHidden/>
                <w:sz w:val="24"/>
                <w:szCs w:val="24"/>
              </w:rPr>
              <w:fldChar w:fldCharType="end"/>
            </w:r>
          </w:hyperlink>
        </w:p>
        <w:p w14:paraId="2649F23A" w14:textId="3B154AE1" w:rsidR="009C5A1B" w:rsidRPr="009B0F40" w:rsidRDefault="00CF7C4C" w:rsidP="009C5A1B">
          <w:pPr>
            <w:pStyle w:val="TOC2"/>
            <w:numPr>
              <w:ilvl w:val="1"/>
              <w:numId w:val="37"/>
            </w:numPr>
            <w:tabs>
              <w:tab w:val="left" w:pos="1853"/>
              <w:tab w:val="right" w:leader="dot" w:pos="8630"/>
            </w:tabs>
            <w:bidi/>
            <w:spacing w:line="276" w:lineRule="auto"/>
            <w:contextualSpacing/>
            <w:rPr>
              <w:rFonts w:ascii="David" w:eastAsiaTheme="minorEastAsia" w:hAnsi="David" w:cs="David"/>
              <w:b w:val="0"/>
              <w:bCs w:val="0"/>
              <w:noProof/>
              <w:kern w:val="2"/>
              <w:sz w:val="24"/>
              <w:szCs w:val="24"/>
            </w:rPr>
          </w:pPr>
          <w:hyperlink w:anchor="_Toc157643136" w:history="1">
            <w:r w:rsidR="009C5A1B" w:rsidRPr="009B0F40">
              <w:rPr>
                <w:rStyle w:val="Hyperlink"/>
                <w:rFonts w:ascii="David" w:hAnsi="David" w:cs="David"/>
                <w:b w:val="0"/>
                <w:bCs w:val="0"/>
                <w:noProof/>
                <w:color w:val="auto"/>
                <w:sz w:val="24"/>
                <w:szCs w:val="24"/>
                <w:u w:val="none"/>
                <w:rtl/>
              </w:rPr>
              <w:t>מ</w:t>
            </w:r>
            <w:r w:rsidR="009C5A1B" w:rsidRPr="009B0F40">
              <w:rPr>
                <w:rStyle w:val="Hyperlink"/>
                <w:rFonts w:ascii="David" w:eastAsia="Times New Roman" w:hAnsi="David" w:cs="David"/>
                <w:b w:val="0"/>
                <w:bCs w:val="0"/>
                <w:noProof/>
                <w:color w:val="auto"/>
                <w:sz w:val="24"/>
                <w:szCs w:val="24"/>
                <w:u w:val="none"/>
                <w:rtl/>
              </w:rPr>
              <w:t>ילון מושגים..</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_Toc157643136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4</w:t>
            </w:r>
            <w:r w:rsidR="00E5350D" w:rsidRPr="009B0F40">
              <w:rPr>
                <w:rFonts w:ascii="David" w:hAnsi="David" w:cs="David"/>
                <w:b w:val="0"/>
                <w:bCs w:val="0"/>
                <w:noProof/>
                <w:webHidden/>
                <w:sz w:val="24"/>
                <w:szCs w:val="24"/>
              </w:rPr>
              <w:fldChar w:fldCharType="end"/>
            </w:r>
          </w:hyperlink>
        </w:p>
        <w:p w14:paraId="7DDE5656" w14:textId="0129DCEB" w:rsidR="009C5A1B" w:rsidRPr="009B0F40" w:rsidRDefault="00CF7C4C" w:rsidP="009C5A1B">
          <w:pPr>
            <w:pStyle w:val="TOC1"/>
            <w:numPr>
              <w:ilvl w:val="0"/>
              <w:numId w:val="37"/>
            </w:numPr>
            <w:tabs>
              <w:tab w:val="left" w:pos="880"/>
              <w:tab w:val="right" w:leader="dot" w:pos="8630"/>
            </w:tabs>
            <w:bidi/>
            <w:spacing w:line="276" w:lineRule="auto"/>
            <w:contextualSpacing/>
            <w:rPr>
              <w:rFonts w:ascii="David" w:eastAsiaTheme="minorEastAsia" w:hAnsi="David" w:cs="David"/>
              <w:b w:val="0"/>
              <w:bCs w:val="0"/>
              <w:i w:val="0"/>
              <w:iCs w:val="0"/>
              <w:noProof/>
              <w:kern w:val="2"/>
            </w:rPr>
          </w:pPr>
          <w:hyperlink w:anchor="_Toc157643137" w:history="1">
            <w:r w:rsidR="009C5A1B" w:rsidRPr="009B0F40">
              <w:rPr>
                <w:rStyle w:val="Hyperlink"/>
                <w:rFonts w:ascii="David" w:hAnsi="David" w:cs="David"/>
                <w:b w:val="0"/>
                <w:bCs w:val="0"/>
                <w:i w:val="0"/>
                <w:iCs w:val="0"/>
                <w:noProof/>
                <w:color w:val="auto"/>
                <w:u w:val="none"/>
                <w:rtl/>
              </w:rPr>
              <w:t>מבוא:</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_Toc157643137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5</w:t>
            </w:r>
            <w:r w:rsidR="00E5350D" w:rsidRPr="009B0F40">
              <w:rPr>
                <w:rFonts w:ascii="David" w:hAnsi="David" w:cs="David"/>
                <w:b w:val="0"/>
                <w:bCs w:val="0"/>
                <w:i w:val="0"/>
                <w:iCs w:val="0"/>
                <w:noProof/>
                <w:webHidden/>
              </w:rPr>
              <w:fldChar w:fldCharType="end"/>
            </w:r>
          </w:hyperlink>
        </w:p>
        <w:p w14:paraId="55A31515" w14:textId="36A970E5" w:rsidR="009C5A1B" w:rsidRPr="009B0F40" w:rsidRDefault="00CF7C4C" w:rsidP="009C5A1B">
          <w:pPr>
            <w:pStyle w:val="TOC2"/>
            <w:numPr>
              <w:ilvl w:val="1"/>
              <w:numId w:val="37"/>
            </w:numPr>
            <w:tabs>
              <w:tab w:val="left" w:pos="1883"/>
              <w:tab w:val="right" w:leader="dot" w:pos="8630"/>
            </w:tabs>
            <w:bidi/>
            <w:spacing w:line="276" w:lineRule="auto"/>
            <w:contextualSpacing/>
            <w:rPr>
              <w:rFonts w:ascii="David" w:eastAsiaTheme="minorEastAsia" w:hAnsi="David" w:cs="David"/>
              <w:b w:val="0"/>
              <w:bCs w:val="0"/>
              <w:noProof/>
              <w:kern w:val="2"/>
              <w:sz w:val="24"/>
              <w:szCs w:val="24"/>
            </w:rPr>
          </w:pPr>
          <w:hyperlink w:anchor="_Toc157643138" w:history="1">
            <w:r w:rsidR="009C5A1B" w:rsidRPr="009B0F40">
              <w:rPr>
                <w:rStyle w:val="Hyperlink"/>
                <w:rFonts w:ascii="David" w:eastAsia="Times New Roman" w:hAnsi="David" w:cs="David"/>
                <w:b w:val="0"/>
                <w:bCs w:val="0"/>
                <w:noProof/>
                <w:color w:val="auto"/>
                <w:sz w:val="24"/>
                <w:szCs w:val="24"/>
                <w:u w:val="none"/>
                <w:rtl/>
              </w:rPr>
              <w:t>הגדרת הבעיה..</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_Toc157643138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5</w:t>
            </w:r>
            <w:r w:rsidR="00E5350D" w:rsidRPr="009B0F40">
              <w:rPr>
                <w:rFonts w:ascii="David" w:hAnsi="David" w:cs="David"/>
                <w:b w:val="0"/>
                <w:bCs w:val="0"/>
                <w:noProof/>
                <w:webHidden/>
                <w:sz w:val="24"/>
                <w:szCs w:val="24"/>
              </w:rPr>
              <w:fldChar w:fldCharType="end"/>
            </w:r>
          </w:hyperlink>
        </w:p>
        <w:p w14:paraId="6C6C9992" w14:textId="55AC06A9" w:rsidR="009C5A1B" w:rsidRPr="009B0F40" w:rsidRDefault="00CF7C4C" w:rsidP="009C5A1B">
          <w:pPr>
            <w:pStyle w:val="TOC2"/>
            <w:numPr>
              <w:ilvl w:val="1"/>
              <w:numId w:val="37"/>
            </w:numPr>
            <w:tabs>
              <w:tab w:val="left" w:pos="2175"/>
              <w:tab w:val="right" w:leader="dot" w:pos="8630"/>
            </w:tabs>
            <w:bidi/>
            <w:spacing w:line="276" w:lineRule="auto"/>
            <w:contextualSpacing/>
            <w:rPr>
              <w:rFonts w:ascii="David" w:eastAsiaTheme="minorEastAsia" w:hAnsi="David" w:cs="David"/>
              <w:b w:val="0"/>
              <w:bCs w:val="0"/>
              <w:noProof/>
              <w:kern w:val="2"/>
              <w:sz w:val="24"/>
              <w:szCs w:val="24"/>
            </w:rPr>
          </w:pPr>
          <w:hyperlink w:anchor="_Toc157643139" w:history="1">
            <w:r w:rsidR="009C5A1B" w:rsidRPr="009B0F40">
              <w:rPr>
                <w:rStyle w:val="Hyperlink"/>
                <w:rFonts w:ascii="David" w:eastAsia="Times New Roman" w:hAnsi="David" w:cs="David"/>
                <w:b w:val="0"/>
                <w:bCs w:val="0"/>
                <w:noProof/>
                <w:color w:val="auto"/>
                <w:sz w:val="24"/>
                <w:szCs w:val="24"/>
                <w:u w:val="none"/>
                <w:rtl/>
              </w:rPr>
              <w:t>האתגר הטכנולוגי..</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_Toc157643139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6</w:t>
            </w:r>
            <w:r w:rsidR="00E5350D" w:rsidRPr="009B0F40">
              <w:rPr>
                <w:rFonts w:ascii="David" w:hAnsi="David" w:cs="David"/>
                <w:b w:val="0"/>
                <w:bCs w:val="0"/>
                <w:noProof/>
                <w:webHidden/>
                <w:sz w:val="24"/>
                <w:szCs w:val="24"/>
              </w:rPr>
              <w:fldChar w:fldCharType="end"/>
            </w:r>
          </w:hyperlink>
        </w:p>
        <w:p w14:paraId="1D4C792B" w14:textId="3D29B084" w:rsidR="009C5A1B" w:rsidRPr="009B0F40" w:rsidRDefault="00CF7C4C" w:rsidP="009C5A1B">
          <w:pPr>
            <w:pStyle w:val="TOC1"/>
            <w:numPr>
              <w:ilvl w:val="0"/>
              <w:numId w:val="37"/>
            </w:numPr>
            <w:tabs>
              <w:tab w:val="left" w:pos="1540"/>
              <w:tab w:val="right" w:leader="dot" w:pos="8630"/>
            </w:tabs>
            <w:bidi/>
            <w:spacing w:line="276" w:lineRule="auto"/>
            <w:contextualSpacing/>
            <w:rPr>
              <w:rFonts w:ascii="David" w:eastAsiaTheme="minorEastAsia" w:hAnsi="David" w:cs="David"/>
              <w:b w:val="0"/>
              <w:bCs w:val="0"/>
              <w:i w:val="0"/>
              <w:iCs w:val="0"/>
              <w:noProof/>
              <w:kern w:val="2"/>
            </w:rPr>
          </w:pPr>
          <w:hyperlink w:anchor="_Toc157643140" w:history="1">
            <w:r w:rsidR="009C5A1B" w:rsidRPr="009B0F40">
              <w:rPr>
                <w:rStyle w:val="Hyperlink"/>
                <w:rFonts w:ascii="David" w:eastAsia="Times New Roman" w:hAnsi="David" w:cs="David"/>
                <w:b w:val="0"/>
                <w:bCs w:val="0"/>
                <w:i w:val="0"/>
                <w:iCs w:val="0"/>
                <w:noProof/>
                <w:color w:val="auto"/>
                <w:u w:val="none"/>
                <w:rtl/>
              </w:rPr>
              <w:t>דרכי פתרון....</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_Toc157643140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6</w:t>
            </w:r>
            <w:r w:rsidR="00E5350D" w:rsidRPr="009B0F40">
              <w:rPr>
                <w:rFonts w:ascii="David" w:hAnsi="David" w:cs="David"/>
                <w:b w:val="0"/>
                <w:bCs w:val="0"/>
                <w:i w:val="0"/>
                <w:iCs w:val="0"/>
                <w:noProof/>
                <w:webHidden/>
              </w:rPr>
              <w:fldChar w:fldCharType="end"/>
            </w:r>
          </w:hyperlink>
        </w:p>
        <w:p w14:paraId="19D1154E" w14:textId="4EC8D2DC" w:rsidR="009C5A1B" w:rsidRPr="009B0F40" w:rsidRDefault="00CF7C4C" w:rsidP="009C5A1B">
          <w:pPr>
            <w:pStyle w:val="TOC2"/>
            <w:numPr>
              <w:ilvl w:val="1"/>
              <w:numId w:val="37"/>
            </w:numPr>
            <w:tabs>
              <w:tab w:val="left" w:pos="1760"/>
              <w:tab w:val="right" w:leader="dot" w:pos="8630"/>
            </w:tabs>
            <w:bidi/>
            <w:spacing w:line="276" w:lineRule="auto"/>
            <w:contextualSpacing/>
            <w:rPr>
              <w:rFonts w:ascii="David" w:eastAsiaTheme="minorEastAsia" w:hAnsi="David" w:cs="David"/>
              <w:b w:val="0"/>
              <w:bCs w:val="0"/>
              <w:noProof/>
              <w:kern w:val="2"/>
              <w:sz w:val="24"/>
              <w:szCs w:val="24"/>
            </w:rPr>
          </w:pPr>
          <w:hyperlink w:anchor="_Toc157643141" w:history="1">
            <w:r w:rsidR="009C5A1B" w:rsidRPr="009B0F40">
              <w:rPr>
                <w:rStyle w:val="Hyperlink"/>
                <w:rFonts w:ascii="David" w:eastAsia="Times New Roman" w:hAnsi="David" w:cs="David"/>
                <w:b w:val="0"/>
                <w:bCs w:val="0"/>
                <w:noProof/>
                <w:color w:val="auto"/>
                <w:sz w:val="24"/>
                <w:szCs w:val="24"/>
                <w:u w:val="none"/>
                <w:rtl/>
              </w:rPr>
              <w:t>הפתרון המוצע:</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_Toc157643141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6</w:t>
            </w:r>
            <w:r w:rsidR="00E5350D" w:rsidRPr="009B0F40">
              <w:rPr>
                <w:rFonts w:ascii="David" w:hAnsi="David" w:cs="David"/>
                <w:b w:val="0"/>
                <w:bCs w:val="0"/>
                <w:noProof/>
                <w:webHidden/>
                <w:sz w:val="24"/>
                <w:szCs w:val="24"/>
              </w:rPr>
              <w:fldChar w:fldCharType="end"/>
            </w:r>
          </w:hyperlink>
        </w:p>
        <w:p w14:paraId="052B0B09" w14:textId="1A8E33FE" w:rsidR="009C5A1B" w:rsidRPr="009B0F40" w:rsidRDefault="00CF7C4C" w:rsidP="009C5A1B">
          <w:pPr>
            <w:pStyle w:val="TOC1"/>
            <w:numPr>
              <w:ilvl w:val="0"/>
              <w:numId w:val="37"/>
            </w:numPr>
            <w:tabs>
              <w:tab w:val="left" w:pos="2451"/>
              <w:tab w:val="right" w:leader="dot" w:pos="8630"/>
            </w:tabs>
            <w:bidi/>
            <w:spacing w:line="276" w:lineRule="auto"/>
            <w:contextualSpacing/>
            <w:rPr>
              <w:rFonts w:ascii="David" w:eastAsiaTheme="minorEastAsia" w:hAnsi="David" w:cs="David"/>
              <w:b w:val="0"/>
              <w:bCs w:val="0"/>
              <w:i w:val="0"/>
              <w:iCs w:val="0"/>
              <w:noProof/>
              <w:kern w:val="2"/>
            </w:rPr>
          </w:pPr>
          <w:hyperlink w:anchor="_Toc157643142" w:history="1">
            <w:r w:rsidR="009C5A1B" w:rsidRPr="009B0F40">
              <w:rPr>
                <w:rStyle w:val="Hyperlink"/>
                <w:rFonts w:ascii="David" w:hAnsi="David" w:cs="David"/>
                <w:b w:val="0"/>
                <w:bCs w:val="0"/>
                <w:i w:val="0"/>
                <w:iCs w:val="0"/>
                <w:noProof/>
                <w:color w:val="auto"/>
                <w:u w:val="none"/>
                <w:rtl/>
              </w:rPr>
              <w:t>תוצר מצופה מהפרויקט.</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_Toc157643142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7</w:t>
            </w:r>
            <w:r w:rsidR="00E5350D" w:rsidRPr="009B0F40">
              <w:rPr>
                <w:rFonts w:ascii="David" w:hAnsi="David" w:cs="David"/>
                <w:b w:val="0"/>
                <w:bCs w:val="0"/>
                <w:i w:val="0"/>
                <w:iCs w:val="0"/>
                <w:noProof/>
                <w:webHidden/>
              </w:rPr>
              <w:fldChar w:fldCharType="end"/>
            </w:r>
          </w:hyperlink>
        </w:p>
        <w:p w14:paraId="5F530680" w14:textId="1EDBC495" w:rsidR="009C5A1B" w:rsidRPr="009B0F40" w:rsidRDefault="00CF7C4C" w:rsidP="009C5A1B">
          <w:pPr>
            <w:pStyle w:val="TOC1"/>
            <w:numPr>
              <w:ilvl w:val="0"/>
              <w:numId w:val="37"/>
            </w:numPr>
            <w:tabs>
              <w:tab w:val="left" w:pos="440"/>
              <w:tab w:val="right" w:leader="dot" w:pos="8630"/>
            </w:tabs>
            <w:bidi/>
            <w:spacing w:line="276" w:lineRule="auto"/>
            <w:contextualSpacing/>
            <w:rPr>
              <w:rFonts w:ascii="David" w:eastAsiaTheme="minorEastAsia" w:hAnsi="David" w:cs="David"/>
              <w:b w:val="0"/>
              <w:bCs w:val="0"/>
              <w:i w:val="0"/>
              <w:iCs w:val="0"/>
              <w:noProof/>
              <w:kern w:val="2"/>
            </w:rPr>
          </w:pPr>
          <w:hyperlink w:anchor="_Toc157643143" w:history="1">
            <w:r w:rsidR="009C5A1B" w:rsidRPr="009B0F40">
              <w:rPr>
                <w:rStyle w:val="Hyperlink"/>
                <w:rFonts w:ascii="David" w:eastAsia="Times New Roman" w:hAnsi="David" w:cs="David"/>
                <w:b w:val="0"/>
                <w:bCs w:val="0"/>
                <w:i w:val="0"/>
                <w:iCs w:val="0"/>
                <w:noProof/>
                <w:color w:val="auto"/>
                <w:u w:val="none"/>
                <w:rtl/>
              </w:rPr>
              <w:t>רעיונות דומים המהווים השראה</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_Toc157643143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7</w:t>
            </w:r>
            <w:r w:rsidR="00E5350D" w:rsidRPr="009B0F40">
              <w:rPr>
                <w:rFonts w:ascii="David" w:hAnsi="David" w:cs="David"/>
                <w:b w:val="0"/>
                <w:bCs w:val="0"/>
                <w:i w:val="0"/>
                <w:iCs w:val="0"/>
                <w:noProof/>
                <w:webHidden/>
              </w:rPr>
              <w:fldChar w:fldCharType="end"/>
            </w:r>
          </w:hyperlink>
        </w:p>
        <w:p w14:paraId="0F2D391D" w14:textId="50478E4E" w:rsidR="009C5A1B" w:rsidRPr="009B0F40" w:rsidRDefault="00CF7C4C" w:rsidP="009C5A1B">
          <w:pPr>
            <w:pStyle w:val="TOC1"/>
            <w:numPr>
              <w:ilvl w:val="0"/>
              <w:numId w:val="37"/>
            </w:numPr>
            <w:tabs>
              <w:tab w:val="left" w:pos="3627"/>
              <w:tab w:val="right" w:leader="dot" w:pos="8630"/>
            </w:tabs>
            <w:bidi/>
            <w:spacing w:line="276" w:lineRule="auto"/>
            <w:contextualSpacing/>
            <w:rPr>
              <w:rFonts w:ascii="David" w:eastAsiaTheme="minorEastAsia" w:hAnsi="David" w:cs="David"/>
              <w:b w:val="0"/>
              <w:bCs w:val="0"/>
              <w:i w:val="0"/>
              <w:iCs w:val="0"/>
              <w:noProof/>
              <w:kern w:val="2"/>
            </w:rPr>
          </w:pPr>
          <w:hyperlink w:anchor="_Toc157643144" w:history="1">
            <w:r w:rsidR="009C5A1B" w:rsidRPr="009B0F40">
              <w:rPr>
                <w:rStyle w:val="Hyperlink"/>
                <w:rFonts w:ascii="David" w:eastAsia="Times New Roman" w:hAnsi="David" w:cs="David"/>
                <w:b w:val="0"/>
                <w:bCs w:val="0"/>
                <w:i w:val="0"/>
                <w:iCs w:val="0"/>
                <w:noProof/>
                <w:color w:val="auto"/>
                <w:u w:val="none"/>
                <w:rtl/>
              </w:rPr>
              <w:t>סיכונים, אי וודאות ואילוצי הפרויקט.</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_Toc157643144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7</w:t>
            </w:r>
            <w:r w:rsidR="00E5350D" w:rsidRPr="009B0F40">
              <w:rPr>
                <w:rFonts w:ascii="David" w:hAnsi="David" w:cs="David"/>
                <w:b w:val="0"/>
                <w:bCs w:val="0"/>
                <w:i w:val="0"/>
                <w:iCs w:val="0"/>
                <w:noProof/>
                <w:webHidden/>
              </w:rPr>
              <w:fldChar w:fldCharType="end"/>
            </w:r>
          </w:hyperlink>
        </w:p>
        <w:p w14:paraId="54F4D47E" w14:textId="1F3F70C2" w:rsidR="009C5A1B" w:rsidRPr="009B0F40" w:rsidRDefault="00CF7C4C" w:rsidP="009C5A1B">
          <w:pPr>
            <w:pStyle w:val="TOC1"/>
            <w:numPr>
              <w:ilvl w:val="0"/>
              <w:numId w:val="37"/>
            </w:numPr>
            <w:tabs>
              <w:tab w:val="left" w:pos="2132"/>
              <w:tab w:val="right" w:leader="dot" w:pos="8630"/>
            </w:tabs>
            <w:bidi/>
            <w:spacing w:line="276" w:lineRule="auto"/>
            <w:contextualSpacing/>
            <w:rPr>
              <w:rFonts w:ascii="David" w:eastAsiaTheme="minorEastAsia" w:hAnsi="David" w:cs="David"/>
              <w:b w:val="0"/>
              <w:bCs w:val="0"/>
              <w:i w:val="0"/>
              <w:iCs w:val="0"/>
              <w:noProof/>
              <w:kern w:val="2"/>
            </w:rPr>
          </w:pPr>
          <w:hyperlink w:anchor="_Toc157643145" w:history="1">
            <w:r w:rsidR="009C5A1B" w:rsidRPr="009B0F40">
              <w:rPr>
                <w:rStyle w:val="Hyperlink"/>
                <w:rFonts w:ascii="David" w:eastAsia="Times New Roman" w:hAnsi="David" w:cs="David"/>
                <w:b w:val="0"/>
                <w:bCs w:val="0"/>
                <w:i w:val="0"/>
                <w:iCs w:val="0"/>
                <w:noProof/>
                <w:color w:val="auto"/>
                <w:u w:val="none"/>
                <w:rtl/>
              </w:rPr>
              <w:t>רקע וסקירת ספרות.</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_Toc157643145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9</w:t>
            </w:r>
            <w:r w:rsidR="00E5350D" w:rsidRPr="009B0F40">
              <w:rPr>
                <w:rFonts w:ascii="David" w:hAnsi="David" w:cs="David"/>
                <w:b w:val="0"/>
                <w:bCs w:val="0"/>
                <w:i w:val="0"/>
                <w:iCs w:val="0"/>
                <w:noProof/>
                <w:webHidden/>
              </w:rPr>
              <w:fldChar w:fldCharType="end"/>
            </w:r>
          </w:hyperlink>
        </w:p>
        <w:p w14:paraId="4F88C023" w14:textId="40113625" w:rsidR="009C5A1B" w:rsidRPr="009B0F40" w:rsidRDefault="00CF7C4C" w:rsidP="009C5A1B">
          <w:pPr>
            <w:pStyle w:val="TOC1"/>
            <w:numPr>
              <w:ilvl w:val="0"/>
              <w:numId w:val="37"/>
            </w:numPr>
            <w:tabs>
              <w:tab w:val="left" w:pos="2963"/>
              <w:tab w:val="right" w:leader="dot" w:pos="8630"/>
            </w:tabs>
            <w:bidi/>
            <w:spacing w:line="276" w:lineRule="auto"/>
            <w:contextualSpacing/>
            <w:rPr>
              <w:rFonts w:ascii="David" w:eastAsiaTheme="minorEastAsia" w:hAnsi="David" w:cs="David"/>
              <w:b w:val="0"/>
              <w:bCs w:val="0"/>
              <w:i w:val="0"/>
              <w:iCs w:val="0"/>
              <w:noProof/>
              <w:kern w:val="2"/>
            </w:rPr>
          </w:pPr>
          <w:hyperlink w:anchor="_Toc157643146" w:history="1">
            <w:r w:rsidR="009C5A1B" w:rsidRPr="009B0F40">
              <w:rPr>
                <w:rStyle w:val="Hyperlink"/>
                <w:rFonts w:ascii="David" w:eastAsia="Times New Roman" w:hAnsi="David" w:cs="David"/>
                <w:b w:val="0"/>
                <w:bCs w:val="0"/>
                <w:i w:val="0"/>
                <w:iCs w:val="0"/>
                <w:noProof/>
                <w:color w:val="auto"/>
                <w:u w:val="none"/>
                <w:rtl/>
              </w:rPr>
              <w:t>מפרט דרישות פונקציונאליות..</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_Toc157643146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9</w:t>
            </w:r>
            <w:r w:rsidR="00E5350D" w:rsidRPr="009B0F40">
              <w:rPr>
                <w:rFonts w:ascii="David" w:hAnsi="David" w:cs="David"/>
                <w:b w:val="0"/>
                <w:bCs w:val="0"/>
                <w:i w:val="0"/>
                <w:iCs w:val="0"/>
                <w:noProof/>
                <w:webHidden/>
              </w:rPr>
              <w:fldChar w:fldCharType="end"/>
            </w:r>
          </w:hyperlink>
        </w:p>
        <w:p w14:paraId="4C3FDACD" w14:textId="105DEEE0" w:rsidR="009C5A1B" w:rsidRPr="009B0F40" w:rsidRDefault="00CF7C4C" w:rsidP="009C5A1B">
          <w:pPr>
            <w:pStyle w:val="TOC2"/>
            <w:numPr>
              <w:ilvl w:val="1"/>
              <w:numId w:val="37"/>
            </w:numPr>
            <w:tabs>
              <w:tab w:val="left" w:pos="2291"/>
              <w:tab w:val="right" w:leader="dot" w:pos="8630"/>
            </w:tabs>
            <w:bidi/>
            <w:spacing w:line="276" w:lineRule="auto"/>
            <w:contextualSpacing/>
            <w:rPr>
              <w:rFonts w:ascii="David" w:eastAsiaTheme="minorEastAsia" w:hAnsi="David" w:cs="David"/>
              <w:b w:val="0"/>
              <w:bCs w:val="0"/>
              <w:noProof/>
              <w:kern w:val="2"/>
              <w:sz w:val="24"/>
              <w:szCs w:val="24"/>
            </w:rPr>
          </w:pPr>
          <w:hyperlink w:anchor="_Toc157643147" w:history="1">
            <w:r w:rsidR="009C5A1B" w:rsidRPr="009B0F40">
              <w:rPr>
                <w:rStyle w:val="Hyperlink"/>
                <w:rFonts w:ascii="David" w:eastAsia="Times New Roman" w:hAnsi="David" w:cs="David"/>
                <w:b w:val="0"/>
                <w:bCs w:val="0"/>
                <w:noProof/>
                <w:color w:val="auto"/>
                <w:sz w:val="24"/>
                <w:szCs w:val="24"/>
                <w:u w:val="none"/>
                <w:rtl/>
              </w:rPr>
              <w:t>דרישות מהפרויקט..</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_Toc157643147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9</w:t>
            </w:r>
            <w:r w:rsidR="00E5350D" w:rsidRPr="009B0F40">
              <w:rPr>
                <w:rFonts w:ascii="David" w:hAnsi="David" w:cs="David"/>
                <w:b w:val="0"/>
                <w:bCs w:val="0"/>
                <w:noProof/>
                <w:webHidden/>
                <w:sz w:val="24"/>
                <w:szCs w:val="24"/>
              </w:rPr>
              <w:fldChar w:fldCharType="end"/>
            </w:r>
          </w:hyperlink>
        </w:p>
        <w:p w14:paraId="48B9CD61" w14:textId="210438D2" w:rsidR="009C5A1B" w:rsidRPr="009B0F40" w:rsidRDefault="00CF7C4C" w:rsidP="009C5A1B">
          <w:pPr>
            <w:pStyle w:val="TOC2"/>
            <w:numPr>
              <w:ilvl w:val="1"/>
              <w:numId w:val="37"/>
            </w:numPr>
            <w:tabs>
              <w:tab w:val="left" w:pos="2491"/>
              <w:tab w:val="right" w:leader="dot" w:pos="8630"/>
            </w:tabs>
            <w:bidi/>
            <w:spacing w:line="276" w:lineRule="auto"/>
            <w:contextualSpacing/>
            <w:rPr>
              <w:rFonts w:ascii="David" w:eastAsiaTheme="minorEastAsia" w:hAnsi="David" w:cs="David"/>
              <w:b w:val="0"/>
              <w:bCs w:val="0"/>
              <w:noProof/>
              <w:kern w:val="2"/>
              <w:sz w:val="24"/>
              <w:szCs w:val="24"/>
            </w:rPr>
          </w:pPr>
          <w:hyperlink w:anchor="_Toc157643148" w:history="1">
            <w:r w:rsidR="009C5A1B" w:rsidRPr="009B0F40">
              <w:rPr>
                <w:rStyle w:val="Hyperlink"/>
                <w:rFonts w:ascii="David" w:eastAsia="Times New Roman" w:hAnsi="David" w:cs="David"/>
                <w:b w:val="0"/>
                <w:bCs w:val="0"/>
                <w:noProof/>
                <w:color w:val="auto"/>
                <w:sz w:val="24"/>
                <w:szCs w:val="24"/>
                <w:u w:val="none"/>
                <w:rtl/>
              </w:rPr>
              <w:t>מפרט דרישות חומרה.</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_Toc157643148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9</w:t>
            </w:r>
            <w:r w:rsidR="00E5350D" w:rsidRPr="009B0F40">
              <w:rPr>
                <w:rFonts w:ascii="David" w:hAnsi="David" w:cs="David"/>
                <w:b w:val="0"/>
                <w:bCs w:val="0"/>
                <w:noProof/>
                <w:webHidden/>
                <w:sz w:val="24"/>
                <w:szCs w:val="24"/>
              </w:rPr>
              <w:fldChar w:fldCharType="end"/>
            </w:r>
          </w:hyperlink>
        </w:p>
        <w:p w14:paraId="1B08D317" w14:textId="289DD781" w:rsidR="009C5A1B" w:rsidRPr="009B0F40" w:rsidRDefault="00CF7C4C" w:rsidP="009C5A1B">
          <w:pPr>
            <w:pStyle w:val="TOC3"/>
            <w:numPr>
              <w:ilvl w:val="2"/>
              <w:numId w:val="37"/>
            </w:numPr>
            <w:tabs>
              <w:tab w:val="left" w:pos="2187"/>
              <w:tab w:val="right" w:leader="dot" w:pos="8630"/>
            </w:tabs>
            <w:bidi/>
            <w:spacing w:line="276" w:lineRule="auto"/>
            <w:contextualSpacing/>
            <w:rPr>
              <w:rFonts w:ascii="David" w:eastAsiaTheme="minorEastAsia" w:hAnsi="David" w:cs="David"/>
              <w:noProof/>
              <w:kern w:val="2"/>
              <w:sz w:val="24"/>
              <w:szCs w:val="24"/>
            </w:rPr>
          </w:pPr>
          <w:hyperlink w:anchor="_Toc157643149" w:history="1">
            <w:r w:rsidR="009C5A1B" w:rsidRPr="009B0F40">
              <w:rPr>
                <w:rStyle w:val="Hyperlink"/>
                <w:rFonts w:ascii="David" w:eastAsia="Times New Roman" w:hAnsi="David" w:cs="David"/>
                <w:noProof/>
                <w:color w:val="auto"/>
                <w:sz w:val="24"/>
                <w:szCs w:val="24"/>
                <w:u w:val="none"/>
                <w:rtl/>
              </w:rPr>
              <w:t xml:space="preserve">יחידת מחשוב: </w:t>
            </w:r>
            <w:r w:rsidR="009C5A1B" w:rsidRPr="009B0F40">
              <w:rPr>
                <w:rStyle w:val="Hyperlink"/>
                <w:rFonts w:ascii="David" w:eastAsia="Times New Roman" w:hAnsi="David" w:cs="David"/>
                <w:noProof/>
                <w:color w:val="auto"/>
                <w:sz w:val="24"/>
                <w:szCs w:val="24"/>
                <w:u w:val="none"/>
              </w:rPr>
              <w:t>Raspberry pi 4</w:t>
            </w:r>
            <w:r w:rsidR="009C5A1B" w:rsidRPr="009B0F40">
              <w:rPr>
                <w:rFonts w:ascii="David" w:hAnsi="David" w:cs="David"/>
                <w:noProof/>
                <w:webHidden/>
                <w:sz w:val="24"/>
                <w:szCs w:val="24"/>
              </w:rPr>
              <w:tab/>
            </w:r>
            <w:r w:rsidR="00E5350D" w:rsidRPr="009B0F40">
              <w:rPr>
                <w:rFonts w:ascii="David" w:hAnsi="David" w:cs="David"/>
                <w:noProof/>
                <w:webHidden/>
                <w:sz w:val="24"/>
                <w:szCs w:val="24"/>
              </w:rPr>
              <w:fldChar w:fldCharType="begin"/>
            </w:r>
            <w:r w:rsidR="009C5A1B" w:rsidRPr="009B0F40">
              <w:rPr>
                <w:rFonts w:ascii="David" w:hAnsi="David" w:cs="David"/>
                <w:noProof/>
                <w:webHidden/>
                <w:sz w:val="24"/>
                <w:szCs w:val="24"/>
              </w:rPr>
              <w:instrText xml:space="preserve"> PAGEREF _Toc157643149 \h </w:instrText>
            </w:r>
            <w:r w:rsidR="00E5350D" w:rsidRPr="009B0F40">
              <w:rPr>
                <w:rFonts w:ascii="David" w:hAnsi="David" w:cs="David"/>
                <w:noProof/>
                <w:webHidden/>
                <w:sz w:val="24"/>
                <w:szCs w:val="24"/>
              </w:rPr>
            </w:r>
            <w:r w:rsidR="00E5350D" w:rsidRPr="009B0F40">
              <w:rPr>
                <w:rFonts w:ascii="David" w:hAnsi="David" w:cs="David"/>
                <w:noProof/>
                <w:webHidden/>
                <w:sz w:val="24"/>
                <w:szCs w:val="24"/>
              </w:rPr>
              <w:fldChar w:fldCharType="separate"/>
            </w:r>
            <w:r w:rsidR="007106C3">
              <w:rPr>
                <w:rFonts w:ascii="David" w:hAnsi="David" w:cs="David"/>
                <w:noProof/>
                <w:webHidden/>
                <w:sz w:val="24"/>
                <w:szCs w:val="24"/>
                <w:rtl/>
              </w:rPr>
              <w:t>9</w:t>
            </w:r>
            <w:r w:rsidR="00E5350D" w:rsidRPr="009B0F40">
              <w:rPr>
                <w:rFonts w:ascii="David" w:hAnsi="David" w:cs="David"/>
                <w:noProof/>
                <w:webHidden/>
                <w:sz w:val="24"/>
                <w:szCs w:val="24"/>
              </w:rPr>
              <w:fldChar w:fldCharType="end"/>
            </w:r>
          </w:hyperlink>
        </w:p>
        <w:p w14:paraId="3C96CC75" w14:textId="3F1A12CF" w:rsidR="009C5A1B" w:rsidRPr="009B0F40" w:rsidRDefault="00CF7C4C" w:rsidP="009C5A1B">
          <w:pPr>
            <w:pStyle w:val="TOC3"/>
            <w:numPr>
              <w:ilvl w:val="2"/>
              <w:numId w:val="37"/>
            </w:numPr>
            <w:tabs>
              <w:tab w:val="left" w:pos="1100"/>
              <w:tab w:val="right" w:leader="dot" w:pos="8630"/>
            </w:tabs>
            <w:bidi/>
            <w:spacing w:line="276" w:lineRule="auto"/>
            <w:contextualSpacing/>
            <w:rPr>
              <w:rFonts w:ascii="David" w:eastAsiaTheme="minorEastAsia" w:hAnsi="David" w:cs="David"/>
              <w:noProof/>
              <w:kern w:val="2"/>
              <w:sz w:val="24"/>
              <w:szCs w:val="24"/>
            </w:rPr>
          </w:pPr>
          <w:hyperlink w:anchor="_Toc157643150" w:history="1">
            <w:r w:rsidR="009C5A1B" w:rsidRPr="009B0F40">
              <w:rPr>
                <w:rStyle w:val="Hyperlink"/>
                <w:rFonts w:ascii="David" w:eastAsia="Times New Roman" w:hAnsi="David" w:cs="David"/>
                <w:noProof/>
                <w:color w:val="auto"/>
                <w:sz w:val="24"/>
                <w:szCs w:val="24"/>
                <w:u w:val="none"/>
              </w:rPr>
              <w:t>Raspberry Pi Camera</w:t>
            </w:r>
            <w:r w:rsidR="009C5A1B" w:rsidRPr="009B0F40">
              <w:rPr>
                <w:rFonts w:ascii="David" w:hAnsi="David" w:cs="David"/>
                <w:noProof/>
                <w:webHidden/>
                <w:sz w:val="24"/>
                <w:szCs w:val="24"/>
              </w:rPr>
              <w:tab/>
            </w:r>
            <w:r w:rsidR="00E5350D" w:rsidRPr="009B0F40">
              <w:rPr>
                <w:rFonts w:ascii="David" w:hAnsi="David" w:cs="David"/>
                <w:noProof/>
                <w:webHidden/>
                <w:sz w:val="24"/>
                <w:szCs w:val="24"/>
              </w:rPr>
              <w:fldChar w:fldCharType="begin"/>
            </w:r>
            <w:r w:rsidR="009C5A1B" w:rsidRPr="009B0F40">
              <w:rPr>
                <w:rFonts w:ascii="David" w:hAnsi="David" w:cs="David"/>
                <w:noProof/>
                <w:webHidden/>
                <w:sz w:val="24"/>
                <w:szCs w:val="24"/>
              </w:rPr>
              <w:instrText xml:space="preserve"> PAGEREF _Toc157643150 \h </w:instrText>
            </w:r>
            <w:r w:rsidR="00E5350D" w:rsidRPr="009B0F40">
              <w:rPr>
                <w:rFonts w:ascii="David" w:hAnsi="David" w:cs="David"/>
                <w:noProof/>
                <w:webHidden/>
                <w:sz w:val="24"/>
                <w:szCs w:val="24"/>
              </w:rPr>
            </w:r>
            <w:r w:rsidR="00E5350D" w:rsidRPr="009B0F40">
              <w:rPr>
                <w:rFonts w:ascii="David" w:hAnsi="David" w:cs="David"/>
                <w:noProof/>
                <w:webHidden/>
                <w:sz w:val="24"/>
                <w:szCs w:val="24"/>
              </w:rPr>
              <w:fldChar w:fldCharType="separate"/>
            </w:r>
            <w:r w:rsidR="007106C3">
              <w:rPr>
                <w:rFonts w:ascii="David" w:hAnsi="David" w:cs="David"/>
                <w:noProof/>
                <w:webHidden/>
                <w:sz w:val="24"/>
                <w:szCs w:val="24"/>
                <w:rtl/>
              </w:rPr>
              <w:t>9</w:t>
            </w:r>
            <w:r w:rsidR="00E5350D" w:rsidRPr="009B0F40">
              <w:rPr>
                <w:rFonts w:ascii="David" w:hAnsi="David" w:cs="David"/>
                <w:noProof/>
                <w:webHidden/>
                <w:sz w:val="24"/>
                <w:szCs w:val="24"/>
              </w:rPr>
              <w:fldChar w:fldCharType="end"/>
            </w:r>
          </w:hyperlink>
        </w:p>
        <w:p w14:paraId="002E79B4" w14:textId="7B5A04CD" w:rsidR="009C5A1B" w:rsidRPr="009B0F40" w:rsidRDefault="00CF7C4C" w:rsidP="009C5A1B">
          <w:pPr>
            <w:pStyle w:val="TOC3"/>
            <w:numPr>
              <w:ilvl w:val="2"/>
              <w:numId w:val="37"/>
            </w:numPr>
            <w:tabs>
              <w:tab w:val="left" w:pos="1100"/>
              <w:tab w:val="right" w:leader="dot" w:pos="8630"/>
            </w:tabs>
            <w:bidi/>
            <w:spacing w:line="276" w:lineRule="auto"/>
            <w:contextualSpacing/>
            <w:rPr>
              <w:rFonts w:ascii="David" w:eastAsiaTheme="minorEastAsia" w:hAnsi="David" w:cs="David"/>
              <w:noProof/>
              <w:kern w:val="2"/>
              <w:sz w:val="24"/>
              <w:szCs w:val="24"/>
            </w:rPr>
          </w:pPr>
          <w:hyperlink w:anchor="_Toc157643151" w:history="1">
            <w:r w:rsidR="009C5A1B" w:rsidRPr="009B0F40">
              <w:rPr>
                <w:rStyle w:val="Hyperlink"/>
                <w:rFonts w:ascii="David" w:eastAsia="Times New Roman" w:hAnsi="David" w:cs="David"/>
                <w:noProof/>
                <w:color w:val="auto"/>
                <w:sz w:val="24"/>
                <w:szCs w:val="24"/>
                <w:u w:val="none"/>
              </w:rPr>
              <w:t>HC­SR04 Ultrasonic Sensor</w:t>
            </w:r>
            <w:r w:rsidR="009C5A1B" w:rsidRPr="009B0F40">
              <w:rPr>
                <w:rFonts w:ascii="David" w:hAnsi="David" w:cs="David"/>
                <w:noProof/>
                <w:webHidden/>
                <w:sz w:val="24"/>
                <w:szCs w:val="24"/>
              </w:rPr>
              <w:tab/>
            </w:r>
            <w:r w:rsidR="00E5350D" w:rsidRPr="009B0F40">
              <w:rPr>
                <w:rFonts w:ascii="David" w:hAnsi="David" w:cs="David"/>
                <w:noProof/>
                <w:webHidden/>
                <w:sz w:val="24"/>
                <w:szCs w:val="24"/>
              </w:rPr>
              <w:fldChar w:fldCharType="begin"/>
            </w:r>
            <w:r w:rsidR="009C5A1B" w:rsidRPr="009B0F40">
              <w:rPr>
                <w:rFonts w:ascii="David" w:hAnsi="David" w:cs="David"/>
                <w:noProof/>
                <w:webHidden/>
                <w:sz w:val="24"/>
                <w:szCs w:val="24"/>
              </w:rPr>
              <w:instrText xml:space="preserve"> PAGEREF _Toc157643151 \h </w:instrText>
            </w:r>
            <w:r w:rsidR="00E5350D" w:rsidRPr="009B0F40">
              <w:rPr>
                <w:rFonts w:ascii="David" w:hAnsi="David" w:cs="David"/>
                <w:noProof/>
                <w:webHidden/>
                <w:sz w:val="24"/>
                <w:szCs w:val="24"/>
              </w:rPr>
            </w:r>
            <w:r w:rsidR="00E5350D" w:rsidRPr="009B0F40">
              <w:rPr>
                <w:rFonts w:ascii="David" w:hAnsi="David" w:cs="David"/>
                <w:noProof/>
                <w:webHidden/>
                <w:sz w:val="24"/>
                <w:szCs w:val="24"/>
              </w:rPr>
              <w:fldChar w:fldCharType="separate"/>
            </w:r>
            <w:r w:rsidR="007106C3">
              <w:rPr>
                <w:rFonts w:ascii="David" w:hAnsi="David" w:cs="David"/>
                <w:noProof/>
                <w:webHidden/>
                <w:sz w:val="24"/>
                <w:szCs w:val="24"/>
                <w:rtl/>
              </w:rPr>
              <w:t>9</w:t>
            </w:r>
            <w:r w:rsidR="00E5350D" w:rsidRPr="009B0F40">
              <w:rPr>
                <w:rFonts w:ascii="David" w:hAnsi="David" w:cs="David"/>
                <w:noProof/>
                <w:webHidden/>
                <w:sz w:val="24"/>
                <w:szCs w:val="24"/>
              </w:rPr>
              <w:fldChar w:fldCharType="end"/>
            </w:r>
          </w:hyperlink>
        </w:p>
        <w:p w14:paraId="11FF8FA9" w14:textId="4BB92DEC" w:rsidR="009C5A1B" w:rsidRPr="009B0F40" w:rsidRDefault="00CF7C4C" w:rsidP="009C5A1B">
          <w:pPr>
            <w:pStyle w:val="TOC1"/>
            <w:numPr>
              <w:ilvl w:val="0"/>
              <w:numId w:val="37"/>
            </w:numPr>
            <w:tabs>
              <w:tab w:val="left" w:pos="1787"/>
              <w:tab w:val="right" w:leader="dot" w:pos="8630"/>
            </w:tabs>
            <w:bidi/>
            <w:spacing w:line="276" w:lineRule="auto"/>
            <w:contextualSpacing/>
            <w:rPr>
              <w:rFonts w:ascii="David" w:eastAsiaTheme="minorEastAsia" w:hAnsi="David" w:cs="David"/>
              <w:b w:val="0"/>
              <w:bCs w:val="0"/>
              <w:i w:val="0"/>
              <w:iCs w:val="0"/>
              <w:noProof/>
              <w:kern w:val="2"/>
            </w:rPr>
          </w:pPr>
          <w:hyperlink w:anchor="_Toc157643152" w:history="1">
            <w:r w:rsidR="009C5A1B" w:rsidRPr="009B0F40">
              <w:rPr>
                <w:rStyle w:val="Hyperlink"/>
                <w:rFonts w:ascii="David" w:eastAsia="Times New Roman" w:hAnsi="David" w:cs="David"/>
                <w:b w:val="0"/>
                <w:bCs w:val="0"/>
                <w:i w:val="0"/>
                <w:iCs w:val="0"/>
                <w:noProof/>
                <w:color w:val="auto"/>
                <w:u w:val="none"/>
                <w:rtl/>
              </w:rPr>
              <w:t>מה בוצע בפרויקט</w:t>
            </w:r>
            <w:r w:rsidR="009C5A1B" w:rsidRPr="009B0F40">
              <w:rPr>
                <w:rFonts w:ascii="David" w:hAnsi="David" w:cs="David"/>
                <w:b w:val="0"/>
                <w:bCs w:val="0"/>
                <w:i w:val="0"/>
                <w:iCs w:val="0"/>
                <w:noProof/>
                <w:webHidden/>
              </w:rPr>
              <w:tab/>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_Toc157643152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10</w:t>
            </w:r>
            <w:r w:rsidR="00E5350D" w:rsidRPr="009B0F40">
              <w:rPr>
                <w:rFonts w:ascii="David" w:hAnsi="David" w:cs="David"/>
                <w:b w:val="0"/>
                <w:bCs w:val="0"/>
                <w:i w:val="0"/>
                <w:iCs w:val="0"/>
                <w:noProof/>
                <w:webHidden/>
              </w:rPr>
              <w:fldChar w:fldCharType="end"/>
            </w:r>
          </w:hyperlink>
        </w:p>
        <w:p w14:paraId="143712C0" w14:textId="28AC7FFD" w:rsidR="009C5A1B" w:rsidRPr="009B0F40" w:rsidRDefault="00CF7C4C" w:rsidP="009C5A1B">
          <w:pPr>
            <w:pStyle w:val="TOC2"/>
            <w:numPr>
              <w:ilvl w:val="1"/>
              <w:numId w:val="37"/>
            </w:numPr>
            <w:tabs>
              <w:tab w:val="left" w:pos="880"/>
              <w:tab w:val="right" w:leader="dot" w:pos="8630"/>
            </w:tabs>
            <w:bidi/>
            <w:spacing w:line="276" w:lineRule="auto"/>
            <w:contextualSpacing/>
            <w:rPr>
              <w:rFonts w:ascii="David" w:eastAsiaTheme="minorEastAsia" w:hAnsi="David" w:cs="David"/>
              <w:b w:val="0"/>
              <w:bCs w:val="0"/>
              <w:noProof/>
              <w:kern w:val="2"/>
              <w:sz w:val="24"/>
              <w:szCs w:val="24"/>
            </w:rPr>
          </w:pPr>
          <w:hyperlink w:anchor="_Toc157643153" w:history="1">
            <w:r w:rsidR="009C5A1B" w:rsidRPr="009B0F40">
              <w:rPr>
                <w:rStyle w:val="Hyperlink"/>
                <w:rFonts w:ascii="David" w:eastAsia="Times New Roman" w:hAnsi="David" w:cs="David"/>
                <w:b w:val="0"/>
                <w:bCs w:val="0"/>
                <w:noProof/>
                <w:color w:val="auto"/>
                <w:sz w:val="24"/>
                <w:szCs w:val="24"/>
                <w:u w:val="none"/>
              </w:rPr>
              <w:t>RaspberryPi</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_Toc157643153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11</w:t>
            </w:r>
            <w:r w:rsidR="00E5350D" w:rsidRPr="009B0F40">
              <w:rPr>
                <w:rFonts w:ascii="David" w:hAnsi="David" w:cs="David"/>
                <w:b w:val="0"/>
                <w:bCs w:val="0"/>
                <w:noProof/>
                <w:webHidden/>
                <w:sz w:val="24"/>
                <w:szCs w:val="24"/>
              </w:rPr>
              <w:fldChar w:fldCharType="end"/>
            </w:r>
          </w:hyperlink>
        </w:p>
        <w:p w14:paraId="1FD7151E" w14:textId="5D4B5812" w:rsidR="009C5A1B" w:rsidRPr="009B0F40" w:rsidRDefault="00CF7C4C" w:rsidP="009C5A1B">
          <w:pPr>
            <w:pStyle w:val="TOC2"/>
            <w:tabs>
              <w:tab w:val="left" w:pos="1962"/>
              <w:tab w:val="right" w:leader="dot" w:pos="8630"/>
            </w:tabs>
            <w:bidi/>
            <w:spacing w:line="276" w:lineRule="auto"/>
            <w:contextualSpacing/>
            <w:rPr>
              <w:rFonts w:ascii="David" w:eastAsiaTheme="minorEastAsia" w:hAnsi="David" w:cs="David"/>
              <w:b w:val="0"/>
              <w:bCs w:val="0"/>
              <w:noProof/>
              <w:kern w:val="2"/>
              <w:sz w:val="24"/>
              <w:szCs w:val="24"/>
            </w:rPr>
          </w:pPr>
          <w:hyperlink w:anchor="_Toc157643154" w:history="1">
            <w:r w:rsidR="009C5A1B" w:rsidRPr="009B0F40">
              <w:rPr>
                <w:rStyle w:val="Hyperlink"/>
                <w:rFonts w:ascii="David" w:eastAsia="Times New Roman" w:hAnsi="David" w:cs="David"/>
                <w:b w:val="0"/>
                <w:bCs w:val="0"/>
                <w:noProof/>
                <w:color w:val="auto"/>
                <w:sz w:val="24"/>
                <w:szCs w:val="24"/>
                <w:u w:val="none"/>
              </w:rPr>
              <w:t>10.2.</w:t>
            </w:r>
            <w:r w:rsidR="009C5A1B" w:rsidRPr="009B0F40">
              <w:rPr>
                <w:rFonts w:ascii="David" w:eastAsiaTheme="minorEastAsia" w:hAnsi="David" w:cs="David"/>
                <w:b w:val="0"/>
                <w:bCs w:val="0"/>
                <w:noProof/>
                <w:kern w:val="2"/>
                <w:sz w:val="24"/>
                <w:szCs w:val="24"/>
                <w:rtl/>
              </w:rPr>
              <w:t xml:space="preserve"> </w:t>
            </w:r>
            <w:r w:rsidR="009C5A1B" w:rsidRPr="009B0F40">
              <w:rPr>
                <w:rStyle w:val="Hyperlink"/>
                <w:rFonts w:ascii="David" w:eastAsia="Times New Roman" w:hAnsi="David" w:cs="David"/>
                <w:b w:val="0"/>
                <w:bCs w:val="0"/>
                <w:noProof/>
                <w:color w:val="auto"/>
                <w:sz w:val="24"/>
                <w:szCs w:val="24"/>
                <w:u w:val="none"/>
                <w:rtl/>
              </w:rPr>
              <w:t>חיישני סונאר..</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_Toc157643154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11</w:t>
            </w:r>
            <w:r w:rsidR="00E5350D" w:rsidRPr="009B0F40">
              <w:rPr>
                <w:rFonts w:ascii="David" w:hAnsi="David" w:cs="David"/>
                <w:b w:val="0"/>
                <w:bCs w:val="0"/>
                <w:noProof/>
                <w:webHidden/>
                <w:sz w:val="24"/>
                <w:szCs w:val="24"/>
              </w:rPr>
              <w:fldChar w:fldCharType="end"/>
            </w:r>
          </w:hyperlink>
        </w:p>
        <w:p w14:paraId="1951E2DE" w14:textId="4699B4C6" w:rsidR="009C5A1B" w:rsidRPr="009B0F40" w:rsidRDefault="00CF7C4C" w:rsidP="009C5A1B">
          <w:pPr>
            <w:pStyle w:val="TOC2"/>
            <w:tabs>
              <w:tab w:val="left" w:pos="1962"/>
              <w:tab w:val="right" w:leader="dot" w:pos="8630"/>
            </w:tabs>
            <w:bidi/>
            <w:spacing w:line="276" w:lineRule="auto"/>
            <w:contextualSpacing/>
            <w:rPr>
              <w:rFonts w:ascii="David" w:eastAsiaTheme="minorEastAsia" w:hAnsi="David" w:cs="David"/>
              <w:b w:val="0"/>
              <w:bCs w:val="0"/>
              <w:noProof/>
              <w:kern w:val="2"/>
              <w:sz w:val="24"/>
              <w:szCs w:val="24"/>
            </w:rPr>
          </w:pPr>
          <w:hyperlink w:anchor="_Toc157643155" w:history="1">
            <w:r w:rsidR="009C5A1B" w:rsidRPr="009B0F40">
              <w:rPr>
                <w:rStyle w:val="Hyperlink"/>
                <w:rFonts w:ascii="David" w:eastAsia="Times New Roman" w:hAnsi="David" w:cs="David"/>
                <w:b w:val="0"/>
                <w:bCs w:val="0"/>
                <w:noProof/>
                <w:color w:val="auto"/>
                <w:sz w:val="24"/>
                <w:szCs w:val="24"/>
                <w:u w:val="none"/>
              </w:rPr>
              <w:t>10.3.</w:t>
            </w:r>
            <w:r w:rsidR="009C5A1B" w:rsidRPr="009B0F40">
              <w:rPr>
                <w:rFonts w:ascii="David" w:eastAsiaTheme="minorEastAsia" w:hAnsi="David" w:cs="David"/>
                <w:b w:val="0"/>
                <w:bCs w:val="0"/>
                <w:noProof/>
                <w:kern w:val="2"/>
                <w:sz w:val="24"/>
                <w:szCs w:val="24"/>
                <w:rtl/>
              </w:rPr>
              <w:t xml:space="preserve"> </w:t>
            </w:r>
            <w:r w:rsidR="009C5A1B" w:rsidRPr="009B0F40">
              <w:rPr>
                <w:rStyle w:val="Hyperlink"/>
                <w:rFonts w:ascii="David" w:hAnsi="David" w:cs="David"/>
                <w:b w:val="0"/>
                <w:bCs w:val="0"/>
                <w:noProof/>
                <w:color w:val="auto"/>
                <w:sz w:val="24"/>
                <w:szCs w:val="24"/>
                <w:u w:val="none"/>
                <w:rtl/>
              </w:rPr>
              <w:t>יומן הפרויקט..</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_Toc157643155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14</w:t>
            </w:r>
            <w:r w:rsidR="00E5350D" w:rsidRPr="009B0F40">
              <w:rPr>
                <w:rFonts w:ascii="David" w:hAnsi="David" w:cs="David"/>
                <w:b w:val="0"/>
                <w:bCs w:val="0"/>
                <w:noProof/>
                <w:webHidden/>
                <w:sz w:val="24"/>
                <w:szCs w:val="24"/>
              </w:rPr>
              <w:fldChar w:fldCharType="end"/>
            </w:r>
          </w:hyperlink>
        </w:p>
        <w:p w14:paraId="757928D3" w14:textId="0DC6AA2C" w:rsidR="009C5A1B" w:rsidRPr="009B0F40" w:rsidRDefault="00CF7C4C" w:rsidP="009C5A1B">
          <w:pPr>
            <w:pStyle w:val="TOC1"/>
            <w:numPr>
              <w:ilvl w:val="0"/>
              <w:numId w:val="37"/>
            </w:numPr>
            <w:tabs>
              <w:tab w:val="left" w:pos="4437"/>
              <w:tab w:val="right" w:leader="dot" w:pos="8630"/>
            </w:tabs>
            <w:bidi/>
            <w:spacing w:line="276" w:lineRule="auto"/>
            <w:contextualSpacing/>
            <w:rPr>
              <w:rFonts w:ascii="David" w:eastAsiaTheme="minorEastAsia" w:hAnsi="David" w:cs="David"/>
              <w:b w:val="0"/>
              <w:bCs w:val="0"/>
              <w:i w:val="0"/>
              <w:iCs w:val="0"/>
              <w:noProof/>
              <w:kern w:val="2"/>
            </w:rPr>
          </w:pPr>
          <w:hyperlink w:anchor="_Toc157643156" w:history="1">
            <w:r w:rsidR="009C5A1B" w:rsidRPr="009B0F40">
              <w:rPr>
                <w:rStyle w:val="Hyperlink"/>
                <w:rFonts w:ascii="David" w:eastAsia="Times New Roman" w:hAnsi="David" w:cs="David"/>
                <w:b w:val="0"/>
                <w:bCs w:val="0"/>
                <w:i w:val="0"/>
                <w:iCs w:val="0"/>
                <w:noProof/>
                <w:color w:val="auto"/>
                <w:u w:val="none"/>
                <w:rtl/>
              </w:rPr>
              <w:t>הפרויקט כמקור לימוד ויישום הידע האקדמי............</w:t>
            </w:r>
            <w:r w:rsidR="009C5A1B" w:rsidRPr="009B0F40">
              <w:rPr>
                <w:rFonts w:ascii="David" w:hAnsi="David" w:cs="David"/>
                <w:b w:val="0"/>
                <w:bCs w:val="0"/>
                <w:i w:val="0"/>
                <w:iCs w:val="0"/>
                <w:noProof/>
                <w:webHidden/>
                <w:rtl/>
              </w:rPr>
              <w:t>..........................................................</w:t>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_Toc157643156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20</w:t>
            </w:r>
            <w:r w:rsidR="00E5350D" w:rsidRPr="009B0F40">
              <w:rPr>
                <w:rFonts w:ascii="David" w:hAnsi="David" w:cs="David"/>
                <w:b w:val="0"/>
                <w:bCs w:val="0"/>
                <w:i w:val="0"/>
                <w:iCs w:val="0"/>
                <w:noProof/>
                <w:webHidden/>
              </w:rPr>
              <w:fldChar w:fldCharType="end"/>
            </w:r>
          </w:hyperlink>
        </w:p>
        <w:p w14:paraId="4420201C" w14:textId="6BADBC7E" w:rsidR="009C5A1B" w:rsidRPr="009B0F40" w:rsidRDefault="00CF7C4C" w:rsidP="009C5A1B">
          <w:pPr>
            <w:pStyle w:val="TOC1"/>
            <w:numPr>
              <w:ilvl w:val="0"/>
              <w:numId w:val="37"/>
            </w:numPr>
            <w:tabs>
              <w:tab w:val="left" w:pos="1760"/>
              <w:tab w:val="right" w:leader="dot" w:pos="8630"/>
            </w:tabs>
            <w:bidi/>
            <w:spacing w:line="276" w:lineRule="auto"/>
            <w:contextualSpacing/>
            <w:rPr>
              <w:rFonts w:ascii="David" w:eastAsiaTheme="minorEastAsia" w:hAnsi="David" w:cs="David"/>
              <w:b w:val="0"/>
              <w:bCs w:val="0"/>
              <w:i w:val="0"/>
              <w:iCs w:val="0"/>
              <w:noProof/>
              <w:kern w:val="2"/>
            </w:rPr>
          </w:pPr>
          <w:hyperlink w:anchor="_Toc157643157" w:history="1">
            <w:r w:rsidR="009C5A1B" w:rsidRPr="009B0F40">
              <w:rPr>
                <w:rStyle w:val="Hyperlink"/>
                <w:rFonts w:ascii="David" w:hAnsi="David" w:cs="David"/>
                <w:b w:val="0"/>
                <w:bCs w:val="0"/>
                <w:i w:val="0"/>
                <w:iCs w:val="0"/>
                <w:noProof/>
                <w:color w:val="auto"/>
                <w:u w:val="none"/>
                <w:rtl/>
              </w:rPr>
              <w:t>תכנון מול ביצוע</w:t>
            </w:r>
            <w:r w:rsidR="009C5A1B" w:rsidRPr="009B0F40">
              <w:rPr>
                <w:rFonts w:ascii="David" w:hAnsi="David" w:cs="David"/>
                <w:b w:val="0"/>
                <w:bCs w:val="0"/>
                <w:i w:val="0"/>
                <w:iCs w:val="0"/>
                <w:noProof/>
                <w:webHidden/>
              </w:rPr>
              <w:tab/>
            </w:r>
            <w:r w:rsidR="009C5A1B" w:rsidRPr="009B0F40">
              <w:rPr>
                <w:rFonts w:ascii="David" w:hAnsi="David" w:cs="David"/>
                <w:b w:val="0"/>
                <w:bCs w:val="0"/>
                <w:i w:val="0"/>
                <w:iCs w:val="0"/>
                <w:noProof/>
                <w:webHidden/>
                <w:rtl/>
              </w:rPr>
              <w:t>...............................................................................................................</w:t>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_Toc157643157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20</w:t>
            </w:r>
            <w:r w:rsidR="00E5350D" w:rsidRPr="009B0F40">
              <w:rPr>
                <w:rFonts w:ascii="David" w:hAnsi="David" w:cs="David"/>
                <w:b w:val="0"/>
                <w:bCs w:val="0"/>
                <w:i w:val="0"/>
                <w:iCs w:val="0"/>
                <w:noProof/>
                <w:webHidden/>
              </w:rPr>
              <w:fldChar w:fldCharType="end"/>
            </w:r>
          </w:hyperlink>
        </w:p>
        <w:p w14:paraId="1F7CBCF2" w14:textId="0A5492B4" w:rsidR="009C5A1B" w:rsidRPr="009B0F40" w:rsidRDefault="00CF7C4C" w:rsidP="009C5A1B">
          <w:pPr>
            <w:pStyle w:val="TOC2"/>
            <w:tabs>
              <w:tab w:val="left" w:pos="2096"/>
              <w:tab w:val="right" w:leader="dot" w:pos="8630"/>
            </w:tabs>
            <w:bidi/>
            <w:spacing w:line="276" w:lineRule="auto"/>
            <w:contextualSpacing/>
            <w:rPr>
              <w:rFonts w:ascii="David" w:eastAsiaTheme="minorEastAsia" w:hAnsi="David" w:cs="David"/>
              <w:b w:val="0"/>
              <w:bCs w:val="0"/>
              <w:noProof/>
              <w:kern w:val="2"/>
              <w:sz w:val="24"/>
              <w:szCs w:val="24"/>
            </w:rPr>
          </w:pPr>
          <w:hyperlink w:anchor="_Toc157643158" w:history="1">
            <w:r w:rsidR="009C5A1B" w:rsidRPr="009B0F40">
              <w:rPr>
                <w:rStyle w:val="Hyperlink"/>
                <w:rFonts w:ascii="David" w:hAnsi="David" w:cs="David"/>
                <w:b w:val="0"/>
                <w:bCs w:val="0"/>
                <w:noProof/>
                <w:color w:val="auto"/>
                <w:sz w:val="24"/>
                <w:szCs w:val="24"/>
                <w:u w:val="none"/>
              </w:rPr>
              <w:t>12.1.</w:t>
            </w:r>
            <w:r w:rsidR="009C5A1B" w:rsidRPr="009B0F40">
              <w:rPr>
                <w:rFonts w:ascii="David" w:eastAsiaTheme="minorEastAsia" w:hAnsi="David" w:cs="David"/>
                <w:b w:val="0"/>
                <w:bCs w:val="0"/>
                <w:noProof/>
                <w:kern w:val="2"/>
                <w:sz w:val="24"/>
                <w:szCs w:val="24"/>
                <w:rtl/>
              </w:rPr>
              <w:t xml:space="preserve"> </w:t>
            </w:r>
            <w:r w:rsidR="009C5A1B" w:rsidRPr="009B0F40">
              <w:rPr>
                <w:rStyle w:val="Hyperlink"/>
                <w:rFonts w:ascii="David" w:hAnsi="David" w:cs="David"/>
                <w:b w:val="0"/>
                <w:bCs w:val="0"/>
                <w:noProof/>
                <w:color w:val="auto"/>
                <w:sz w:val="24"/>
                <w:szCs w:val="24"/>
                <w:u w:val="none"/>
                <w:rtl/>
              </w:rPr>
              <w:t>טבלת אבני דרך.</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_Toc157643158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20</w:t>
            </w:r>
            <w:r w:rsidR="00E5350D" w:rsidRPr="009B0F40">
              <w:rPr>
                <w:rFonts w:ascii="David" w:hAnsi="David" w:cs="David"/>
                <w:b w:val="0"/>
                <w:bCs w:val="0"/>
                <w:noProof/>
                <w:webHidden/>
                <w:sz w:val="24"/>
                <w:szCs w:val="24"/>
              </w:rPr>
              <w:fldChar w:fldCharType="end"/>
            </w:r>
          </w:hyperlink>
        </w:p>
        <w:p w14:paraId="0F69638A" w14:textId="036D3492" w:rsidR="009C5A1B" w:rsidRPr="009B0F40" w:rsidRDefault="00CF7C4C" w:rsidP="009C5A1B">
          <w:pPr>
            <w:pStyle w:val="TOC2"/>
            <w:tabs>
              <w:tab w:val="left" w:pos="2035"/>
              <w:tab w:val="right" w:leader="dot" w:pos="8630"/>
            </w:tabs>
            <w:bidi/>
            <w:spacing w:line="276" w:lineRule="auto"/>
            <w:contextualSpacing/>
            <w:rPr>
              <w:rFonts w:ascii="David" w:eastAsiaTheme="minorEastAsia" w:hAnsi="David" w:cs="David"/>
              <w:b w:val="0"/>
              <w:bCs w:val="0"/>
              <w:noProof/>
              <w:kern w:val="2"/>
              <w:sz w:val="24"/>
              <w:szCs w:val="24"/>
            </w:rPr>
          </w:pPr>
          <w:hyperlink w:anchor="_Toc157643159" w:history="1">
            <w:r w:rsidR="009C5A1B" w:rsidRPr="009B0F40">
              <w:rPr>
                <w:rStyle w:val="Hyperlink"/>
                <w:rFonts w:ascii="David" w:hAnsi="David" w:cs="David"/>
                <w:b w:val="0"/>
                <w:bCs w:val="0"/>
                <w:noProof/>
                <w:color w:val="auto"/>
                <w:sz w:val="24"/>
                <w:szCs w:val="24"/>
                <w:u w:val="none"/>
              </w:rPr>
              <w:t>12.2.</w:t>
            </w:r>
            <w:r w:rsidR="009C5A1B" w:rsidRPr="009B0F40">
              <w:rPr>
                <w:rStyle w:val="Hyperlink"/>
                <w:rFonts w:ascii="David" w:hAnsi="David" w:cs="David"/>
                <w:b w:val="0"/>
                <w:bCs w:val="0"/>
                <w:noProof/>
                <w:color w:val="auto"/>
                <w:sz w:val="24"/>
                <w:szCs w:val="24"/>
                <w:u w:val="none"/>
                <w:rtl/>
              </w:rPr>
              <w:t xml:space="preserve"> טבלת משימות..</w:t>
            </w:r>
            <w:r w:rsidR="009C5A1B" w:rsidRPr="009B0F40">
              <w:rPr>
                <w:rFonts w:ascii="David" w:hAnsi="David" w:cs="David"/>
                <w:b w:val="0"/>
                <w:bCs w:val="0"/>
                <w:noProof/>
                <w:webHidden/>
                <w:sz w:val="24"/>
                <w:szCs w:val="24"/>
              </w:rPr>
              <w:tab/>
            </w:r>
            <w:r w:rsidR="00E5350D" w:rsidRPr="009B0F40">
              <w:rPr>
                <w:rFonts w:ascii="David" w:hAnsi="David" w:cs="David"/>
                <w:b w:val="0"/>
                <w:bCs w:val="0"/>
                <w:noProof/>
                <w:webHidden/>
                <w:sz w:val="24"/>
                <w:szCs w:val="24"/>
              </w:rPr>
              <w:fldChar w:fldCharType="begin"/>
            </w:r>
            <w:r w:rsidR="009C5A1B" w:rsidRPr="009B0F40">
              <w:rPr>
                <w:rFonts w:ascii="David" w:hAnsi="David" w:cs="David"/>
                <w:b w:val="0"/>
                <w:bCs w:val="0"/>
                <w:noProof/>
                <w:webHidden/>
                <w:sz w:val="24"/>
                <w:szCs w:val="24"/>
              </w:rPr>
              <w:instrText xml:space="preserve"> PAGEREF _Toc157643159 \h </w:instrText>
            </w:r>
            <w:r w:rsidR="00E5350D" w:rsidRPr="009B0F40">
              <w:rPr>
                <w:rFonts w:ascii="David" w:hAnsi="David" w:cs="David"/>
                <w:b w:val="0"/>
                <w:bCs w:val="0"/>
                <w:noProof/>
                <w:webHidden/>
                <w:sz w:val="24"/>
                <w:szCs w:val="24"/>
              </w:rPr>
            </w:r>
            <w:r w:rsidR="00E5350D" w:rsidRPr="009B0F40">
              <w:rPr>
                <w:rFonts w:ascii="David" w:hAnsi="David" w:cs="David"/>
                <w:b w:val="0"/>
                <w:bCs w:val="0"/>
                <w:noProof/>
                <w:webHidden/>
                <w:sz w:val="24"/>
                <w:szCs w:val="24"/>
              </w:rPr>
              <w:fldChar w:fldCharType="separate"/>
            </w:r>
            <w:r w:rsidR="007106C3">
              <w:rPr>
                <w:rFonts w:ascii="David" w:hAnsi="David" w:cs="David"/>
                <w:b w:val="0"/>
                <w:bCs w:val="0"/>
                <w:noProof/>
                <w:webHidden/>
                <w:sz w:val="24"/>
                <w:szCs w:val="24"/>
                <w:rtl/>
              </w:rPr>
              <w:t>21</w:t>
            </w:r>
            <w:r w:rsidR="00E5350D" w:rsidRPr="009B0F40">
              <w:rPr>
                <w:rFonts w:ascii="David" w:hAnsi="David" w:cs="David"/>
                <w:b w:val="0"/>
                <w:bCs w:val="0"/>
                <w:noProof/>
                <w:webHidden/>
                <w:sz w:val="24"/>
                <w:szCs w:val="24"/>
              </w:rPr>
              <w:fldChar w:fldCharType="end"/>
            </w:r>
          </w:hyperlink>
        </w:p>
        <w:p w14:paraId="591C4D85" w14:textId="4F6E2E6E" w:rsidR="009C5A1B" w:rsidRPr="009B0F40" w:rsidRDefault="00CF7C4C" w:rsidP="009C5A1B">
          <w:pPr>
            <w:pStyle w:val="TOC1"/>
            <w:tabs>
              <w:tab w:val="left" w:pos="3859"/>
              <w:tab w:val="right" w:leader="dot" w:pos="8630"/>
            </w:tabs>
            <w:bidi/>
            <w:spacing w:line="276" w:lineRule="auto"/>
            <w:contextualSpacing/>
            <w:rPr>
              <w:rFonts w:ascii="David" w:eastAsiaTheme="minorEastAsia" w:hAnsi="David" w:cs="David"/>
              <w:b w:val="0"/>
              <w:bCs w:val="0"/>
              <w:i w:val="0"/>
              <w:iCs w:val="0"/>
              <w:noProof/>
              <w:kern w:val="2"/>
            </w:rPr>
          </w:pPr>
          <w:hyperlink w:anchor="_Toc157643160" w:history="1">
            <w:r w:rsidR="009C5A1B" w:rsidRPr="009B0F40">
              <w:rPr>
                <w:rStyle w:val="Hyperlink"/>
                <w:rFonts w:ascii="David" w:eastAsia="Times New Roman" w:hAnsi="David" w:cs="David"/>
                <w:b w:val="0"/>
                <w:bCs w:val="0"/>
                <w:i w:val="0"/>
                <w:iCs w:val="0"/>
                <w:noProof/>
                <w:color w:val="auto"/>
                <w:u w:val="none"/>
              </w:rPr>
              <w:t>13.</w:t>
            </w:r>
            <w:r w:rsidR="009C5A1B" w:rsidRPr="009B0F40">
              <w:rPr>
                <w:rStyle w:val="Hyperlink"/>
                <w:rFonts w:ascii="David" w:hAnsi="David" w:cs="David"/>
                <w:b w:val="0"/>
                <w:bCs w:val="0"/>
                <w:i w:val="0"/>
                <w:iCs w:val="0"/>
                <w:noProof/>
                <w:color w:val="auto"/>
                <w:u w:val="none"/>
                <w:rtl/>
              </w:rPr>
              <w:t xml:space="preserve"> מבט לעתיד – הצעות לשיפור הפרויקט</w:t>
            </w:r>
            <w:r w:rsidR="009C5A1B" w:rsidRPr="009B0F40">
              <w:rPr>
                <w:rFonts w:ascii="David" w:hAnsi="David" w:cs="David"/>
                <w:b w:val="0"/>
                <w:bCs w:val="0"/>
                <w:i w:val="0"/>
                <w:iCs w:val="0"/>
                <w:noProof/>
                <w:webHidden/>
                <w:rtl/>
              </w:rPr>
              <w:t>................................................................................</w:t>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_Toc157643160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23</w:t>
            </w:r>
            <w:r w:rsidR="00E5350D" w:rsidRPr="009B0F40">
              <w:rPr>
                <w:rFonts w:ascii="David" w:hAnsi="David" w:cs="David"/>
                <w:b w:val="0"/>
                <w:bCs w:val="0"/>
                <w:i w:val="0"/>
                <w:iCs w:val="0"/>
                <w:noProof/>
                <w:webHidden/>
              </w:rPr>
              <w:fldChar w:fldCharType="end"/>
            </w:r>
          </w:hyperlink>
        </w:p>
        <w:p w14:paraId="2DD6BD7C" w14:textId="0BC34250" w:rsidR="009C5A1B" w:rsidRPr="009B0F40" w:rsidRDefault="00CF7C4C" w:rsidP="009C5A1B">
          <w:pPr>
            <w:pStyle w:val="TOC1"/>
            <w:tabs>
              <w:tab w:val="left" w:pos="1320"/>
              <w:tab w:val="right" w:leader="dot" w:pos="8630"/>
            </w:tabs>
            <w:bidi/>
            <w:spacing w:line="276" w:lineRule="auto"/>
            <w:contextualSpacing/>
            <w:rPr>
              <w:rFonts w:ascii="David" w:eastAsiaTheme="minorEastAsia" w:hAnsi="David" w:cs="David"/>
              <w:b w:val="0"/>
              <w:bCs w:val="0"/>
              <w:i w:val="0"/>
              <w:iCs w:val="0"/>
              <w:noProof/>
              <w:kern w:val="2"/>
              <w:sz w:val="22"/>
              <w:szCs w:val="22"/>
            </w:rPr>
          </w:pPr>
          <w:hyperlink w:anchor="_Toc157643161" w:history="1">
            <w:r w:rsidR="009C5A1B" w:rsidRPr="009B0F40">
              <w:rPr>
                <w:rStyle w:val="Hyperlink"/>
                <w:rFonts w:ascii="David" w:hAnsi="David" w:cs="David"/>
                <w:b w:val="0"/>
                <w:bCs w:val="0"/>
                <w:i w:val="0"/>
                <w:iCs w:val="0"/>
                <w:noProof/>
                <w:color w:val="auto"/>
                <w:u w:val="none"/>
              </w:rPr>
              <w:t>14.</w:t>
            </w:r>
            <w:r w:rsidR="009C5A1B" w:rsidRPr="009B0F40">
              <w:rPr>
                <w:rStyle w:val="Hyperlink"/>
                <w:rFonts w:ascii="David" w:hAnsi="David" w:cs="David"/>
                <w:b w:val="0"/>
                <w:bCs w:val="0"/>
                <w:i w:val="0"/>
                <w:iCs w:val="0"/>
                <w:noProof/>
                <w:color w:val="auto"/>
                <w:u w:val="none"/>
                <w:rtl/>
              </w:rPr>
              <w:t xml:space="preserve"> נספחים</w:t>
            </w:r>
            <w:r w:rsidR="009C5A1B" w:rsidRPr="009B0F40">
              <w:rPr>
                <w:rFonts w:ascii="David" w:hAnsi="David" w:cs="David"/>
                <w:b w:val="0"/>
                <w:bCs w:val="0"/>
                <w:i w:val="0"/>
                <w:iCs w:val="0"/>
                <w:noProof/>
                <w:webHidden/>
                <w:rtl/>
              </w:rPr>
              <w:t>............................................................................................................................</w:t>
            </w:r>
            <w:r w:rsidR="00E5350D" w:rsidRPr="009B0F40">
              <w:rPr>
                <w:rFonts w:ascii="David" w:hAnsi="David" w:cs="David"/>
                <w:b w:val="0"/>
                <w:bCs w:val="0"/>
                <w:i w:val="0"/>
                <w:iCs w:val="0"/>
                <w:noProof/>
                <w:webHidden/>
              </w:rPr>
              <w:fldChar w:fldCharType="begin"/>
            </w:r>
            <w:r w:rsidR="009C5A1B" w:rsidRPr="009B0F40">
              <w:rPr>
                <w:rFonts w:ascii="David" w:hAnsi="David" w:cs="David"/>
                <w:b w:val="0"/>
                <w:bCs w:val="0"/>
                <w:i w:val="0"/>
                <w:iCs w:val="0"/>
                <w:noProof/>
                <w:webHidden/>
              </w:rPr>
              <w:instrText xml:space="preserve"> PAGEREF _Toc157643161 \h </w:instrText>
            </w:r>
            <w:r w:rsidR="00E5350D" w:rsidRPr="009B0F40">
              <w:rPr>
                <w:rFonts w:ascii="David" w:hAnsi="David" w:cs="David"/>
                <w:b w:val="0"/>
                <w:bCs w:val="0"/>
                <w:i w:val="0"/>
                <w:iCs w:val="0"/>
                <w:noProof/>
                <w:webHidden/>
              </w:rPr>
            </w:r>
            <w:r w:rsidR="00E5350D" w:rsidRPr="009B0F40">
              <w:rPr>
                <w:rFonts w:ascii="David" w:hAnsi="David" w:cs="David"/>
                <w:b w:val="0"/>
                <w:bCs w:val="0"/>
                <w:i w:val="0"/>
                <w:iCs w:val="0"/>
                <w:noProof/>
                <w:webHidden/>
              </w:rPr>
              <w:fldChar w:fldCharType="separate"/>
            </w:r>
            <w:r w:rsidR="007106C3">
              <w:rPr>
                <w:rFonts w:ascii="David" w:hAnsi="David" w:cs="David"/>
                <w:b w:val="0"/>
                <w:bCs w:val="0"/>
                <w:i w:val="0"/>
                <w:iCs w:val="0"/>
                <w:noProof/>
                <w:webHidden/>
                <w:rtl/>
              </w:rPr>
              <w:t>24</w:t>
            </w:r>
            <w:r w:rsidR="00E5350D" w:rsidRPr="009B0F40">
              <w:rPr>
                <w:rFonts w:ascii="David" w:hAnsi="David" w:cs="David"/>
                <w:b w:val="0"/>
                <w:bCs w:val="0"/>
                <w:i w:val="0"/>
                <w:iCs w:val="0"/>
                <w:noProof/>
                <w:webHidden/>
              </w:rPr>
              <w:fldChar w:fldCharType="end"/>
            </w:r>
          </w:hyperlink>
        </w:p>
        <w:p w14:paraId="2230138B" w14:textId="3FEDF80F" w:rsidR="00980017" w:rsidRPr="00AA62BB" w:rsidRDefault="00E5350D" w:rsidP="005E06C8">
          <w:pPr>
            <w:bidi/>
            <w:spacing w:line="276" w:lineRule="auto"/>
            <w:contextualSpacing/>
            <w:jc w:val="center"/>
            <w:rPr>
              <w:rFonts w:ascii="David" w:hAnsi="David" w:cs="David"/>
            </w:rPr>
          </w:pPr>
          <w:r w:rsidRPr="009B0F40">
            <w:rPr>
              <w:rFonts w:ascii="David" w:hAnsi="David" w:cs="David"/>
              <w:b/>
              <w:bCs/>
              <w:lang w:val="he-IL"/>
            </w:rPr>
            <w:fldChar w:fldCharType="end"/>
          </w:r>
        </w:p>
      </w:sdtContent>
    </w:sdt>
    <w:p w14:paraId="296A78A4" w14:textId="77777777" w:rsidR="002C5CA3" w:rsidRPr="00AA62BB" w:rsidRDefault="002C5CA3" w:rsidP="00327B03">
      <w:pPr>
        <w:bidi/>
        <w:spacing w:line="276" w:lineRule="auto"/>
        <w:contextualSpacing/>
        <w:rPr>
          <w:rFonts w:ascii="David" w:hAnsi="David" w:cs="David"/>
          <w:sz w:val="24"/>
          <w:szCs w:val="24"/>
          <w:rtl/>
        </w:rPr>
      </w:pPr>
    </w:p>
    <w:p w14:paraId="74A2E771" w14:textId="77777777" w:rsidR="002C5CA3" w:rsidRPr="00AA62BB" w:rsidRDefault="002C5CA3" w:rsidP="005672A5">
      <w:pPr>
        <w:spacing w:line="276" w:lineRule="auto"/>
        <w:contextualSpacing/>
        <w:rPr>
          <w:rFonts w:ascii="David" w:hAnsi="David" w:cs="David"/>
          <w:sz w:val="24"/>
          <w:szCs w:val="24"/>
          <w:rtl/>
        </w:rPr>
      </w:pPr>
    </w:p>
    <w:p w14:paraId="2895DF46" w14:textId="3DAFF1E4" w:rsidR="00F30508" w:rsidRDefault="00F30508" w:rsidP="005672A5">
      <w:pPr>
        <w:bidi/>
        <w:spacing w:line="276" w:lineRule="auto"/>
        <w:contextualSpacing/>
        <w:rPr>
          <w:rFonts w:ascii="David" w:hAnsi="David" w:cs="David"/>
          <w:sz w:val="24"/>
          <w:szCs w:val="24"/>
          <w:rtl/>
        </w:rPr>
      </w:pPr>
    </w:p>
    <w:p w14:paraId="21DF9C89" w14:textId="77777777" w:rsidR="007106C3" w:rsidRDefault="007106C3" w:rsidP="007106C3">
      <w:pPr>
        <w:bidi/>
        <w:spacing w:line="276" w:lineRule="auto"/>
        <w:contextualSpacing/>
        <w:rPr>
          <w:rFonts w:ascii="David" w:hAnsi="David" w:cs="David"/>
          <w:sz w:val="24"/>
          <w:szCs w:val="24"/>
          <w:rtl/>
        </w:rPr>
      </w:pPr>
    </w:p>
    <w:p w14:paraId="5D67CE96" w14:textId="77777777" w:rsidR="004F32C9" w:rsidRPr="00AA62BB" w:rsidRDefault="004F32C9" w:rsidP="004F32C9">
      <w:pPr>
        <w:bidi/>
        <w:spacing w:line="276" w:lineRule="auto"/>
        <w:contextualSpacing/>
        <w:rPr>
          <w:rFonts w:ascii="David" w:hAnsi="David" w:cs="David"/>
          <w:sz w:val="24"/>
          <w:szCs w:val="24"/>
          <w:rtl/>
        </w:rPr>
      </w:pPr>
    </w:p>
    <w:p w14:paraId="4D915D53" w14:textId="480E78ED" w:rsidR="00603FBA" w:rsidRPr="00AA62BB" w:rsidRDefault="00F30508" w:rsidP="005672A5">
      <w:pPr>
        <w:pStyle w:val="a6"/>
        <w:numPr>
          <w:ilvl w:val="0"/>
          <w:numId w:val="22"/>
        </w:numPr>
        <w:bidi/>
        <w:spacing w:line="276" w:lineRule="auto"/>
        <w:outlineLvl w:val="0"/>
        <w:rPr>
          <w:rFonts w:ascii="David" w:hAnsi="David" w:cs="David"/>
          <w:b/>
          <w:bCs/>
          <w:sz w:val="28"/>
          <w:szCs w:val="28"/>
        </w:rPr>
      </w:pPr>
      <w:bookmarkStart w:id="7" w:name="_Toc153827767"/>
      <w:bookmarkStart w:id="8" w:name="_Toc157643129"/>
      <w:r w:rsidRPr="00AA62BB">
        <w:rPr>
          <w:rFonts w:ascii="David" w:hAnsi="David" w:cs="David"/>
          <w:b/>
          <w:bCs/>
          <w:sz w:val="28"/>
          <w:szCs w:val="28"/>
          <w:rtl/>
        </w:rPr>
        <w:lastRenderedPageBreak/>
        <w:t>תקציר</w:t>
      </w:r>
      <w:bookmarkEnd w:id="7"/>
      <w:bookmarkEnd w:id="8"/>
    </w:p>
    <w:p w14:paraId="5CB6183C" w14:textId="7DF82644" w:rsidR="005672A5" w:rsidRPr="00AA62BB" w:rsidRDefault="00F30508" w:rsidP="005672A5">
      <w:pPr>
        <w:pStyle w:val="a6"/>
        <w:numPr>
          <w:ilvl w:val="1"/>
          <w:numId w:val="22"/>
        </w:numPr>
        <w:bidi/>
        <w:spacing w:line="276" w:lineRule="auto"/>
        <w:jc w:val="both"/>
        <w:outlineLvl w:val="1"/>
        <w:rPr>
          <w:rFonts w:ascii="David" w:hAnsi="David" w:cs="David"/>
          <w:b/>
          <w:bCs/>
          <w:sz w:val="26"/>
          <w:szCs w:val="26"/>
        </w:rPr>
      </w:pPr>
      <w:r w:rsidRPr="00AA62BB">
        <w:rPr>
          <w:rFonts w:ascii="David" w:hAnsi="David" w:cs="David"/>
          <w:b/>
          <w:bCs/>
          <w:sz w:val="26"/>
          <w:szCs w:val="26"/>
          <w:rtl/>
        </w:rPr>
        <w:t xml:space="preserve"> </w:t>
      </w:r>
      <w:bookmarkStart w:id="9" w:name="_Toc157643130"/>
      <w:r w:rsidR="00603FBA" w:rsidRPr="00AA62BB">
        <w:rPr>
          <w:rFonts w:ascii="David" w:hAnsi="David" w:cs="David"/>
          <w:b/>
          <w:bCs/>
          <w:sz w:val="26"/>
          <w:szCs w:val="26"/>
          <w:rtl/>
        </w:rPr>
        <w:t>תקציר בעברית</w:t>
      </w:r>
      <w:bookmarkEnd w:id="9"/>
    </w:p>
    <w:p w14:paraId="79D053FA" w14:textId="3D87EA42" w:rsidR="0027157C" w:rsidRPr="00AA62BB" w:rsidRDefault="004F32C9" w:rsidP="00141F4A">
      <w:pPr>
        <w:pStyle w:val="a6"/>
        <w:bidi/>
        <w:spacing w:line="276" w:lineRule="auto"/>
        <w:ind w:left="432"/>
        <w:rPr>
          <w:rFonts w:ascii="David" w:hAnsi="David" w:cs="David"/>
          <w:sz w:val="24"/>
          <w:szCs w:val="24"/>
          <w:rtl/>
        </w:rPr>
      </w:pPr>
      <w:r>
        <w:rPr>
          <w:rFonts w:ascii="David" w:eastAsia="Times New Roman" w:hAnsi="David" w:cs="David" w:hint="cs"/>
          <w:sz w:val="24"/>
          <w:szCs w:val="24"/>
          <w:rtl/>
        </w:rPr>
        <w:t xml:space="preserve">הפרויקט הינו </w:t>
      </w:r>
      <w:r w:rsidRPr="004F32C9">
        <w:rPr>
          <w:rFonts w:ascii="David" w:eastAsia="Times New Roman" w:hAnsi="David" w:cs="David"/>
          <w:sz w:val="24"/>
          <w:szCs w:val="24"/>
          <w:rtl/>
        </w:rPr>
        <w:t xml:space="preserve">מתקן לשיפור החוויה ועידוד השימוש במתקן דיווש </w:t>
      </w:r>
      <w:r>
        <w:rPr>
          <w:rFonts w:ascii="David" w:eastAsia="Times New Roman" w:hAnsi="David" w:cs="David" w:hint="cs"/>
          <w:sz w:val="24"/>
          <w:szCs w:val="24"/>
          <w:rtl/>
        </w:rPr>
        <w:t xml:space="preserve">פשוט </w:t>
      </w:r>
      <w:r w:rsidRPr="004F32C9">
        <w:rPr>
          <w:rFonts w:ascii="David" w:eastAsia="Times New Roman" w:hAnsi="David" w:cs="David"/>
          <w:sz w:val="24"/>
          <w:szCs w:val="24"/>
          <w:rtl/>
        </w:rPr>
        <w:t>המשמש מטופלים בשיקום פיזי, כזה הנהוג בבתי חולים שיקומיים כמו בית לוינשטיין ברעננה.  המתקן יאפשר מדידת פרמטרים כגון מהירות הדיווש,</w:t>
      </w:r>
      <w:r w:rsidR="001E7E96">
        <w:rPr>
          <w:rFonts w:ascii="David" w:eastAsia="Times New Roman" w:hAnsi="David" w:cs="David" w:hint="cs"/>
          <w:sz w:val="24"/>
          <w:szCs w:val="24"/>
          <w:rtl/>
        </w:rPr>
        <w:t xml:space="preserve"> מרחק ועוד</w:t>
      </w:r>
      <w:r w:rsidRPr="004F32C9">
        <w:rPr>
          <w:rFonts w:ascii="David" w:eastAsia="Times New Roman" w:hAnsi="David" w:cs="David"/>
          <w:sz w:val="24"/>
          <w:szCs w:val="24"/>
          <w:rtl/>
        </w:rPr>
        <w:t xml:space="preserve"> וישתמש בתוצאות המדידה כדי לספק ולהפסיק תגמול למטופל, כגון השמעת </w:t>
      </w:r>
      <w:r w:rsidR="00141F4A">
        <w:rPr>
          <w:rFonts w:ascii="David" w:eastAsia="Times New Roman" w:hAnsi="David" w:cs="David" w:hint="cs"/>
          <w:sz w:val="24"/>
          <w:szCs w:val="24"/>
          <w:rtl/>
        </w:rPr>
        <w:t>קריאות ע</w:t>
      </w:r>
      <w:r>
        <w:rPr>
          <w:rFonts w:ascii="David" w:eastAsia="Times New Roman" w:hAnsi="David" w:cs="David" w:hint="cs"/>
          <w:sz w:val="24"/>
          <w:szCs w:val="24"/>
          <w:rtl/>
        </w:rPr>
        <w:t>ידוד וחשיפת תמונות</w:t>
      </w:r>
      <w:r w:rsidRPr="004F32C9">
        <w:rPr>
          <w:rFonts w:ascii="David" w:eastAsia="Times New Roman" w:hAnsi="David" w:cs="David"/>
          <w:sz w:val="24"/>
          <w:szCs w:val="24"/>
          <w:rtl/>
        </w:rPr>
        <w:t>, וכדי לספק למטופל ולמטפל מידע על מהלך הטיפול.</w:t>
      </w:r>
    </w:p>
    <w:p w14:paraId="48328572" w14:textId="77777777" w:rsidR="0027157C" w:rsidRPr="00AA62BB" w:rsidRDefault="0027157C" w:rsidP="005672A5">
      <w:pPr>
        <w:bidi/>
        <w:spacing w:line="276" w:lineRule="auto"/>
        <w:contextualSpacing/>
        <w:rPr>
          <w:rFonts w:ascii="David" w:hAnsi="David" w:cs="David"/>
          <w:sz w:val="24"/>
          <w:szCs w:val="24"/>
          <w:rtl/>
        </w:rPr>
      </w:pPr>
    </w:p>
    <w:p w14:paraId="1E824152" w14:textId="7D7A97D8" w:rsidR="005672A5" w:rsidRPr="00AA62BB" w:rsidRDefault="005672A5" w:rsidP="005672A5">
      <w:pPr>
        <w:pStyle w:val="a6"/>
        <w:numPr>
          <w:ilvl w:val="1"/>
          <w:numId w:val="22"/>
        </w:numPr>
        <w:bidi/>
        <w:spacing w:line="276" w:lineRule="auto"/>
        <w:outlineLvl w:val="1"/>
        <w:rPr>
          <w:rFonts w:ascii="David" w:hAnsi="David" w:cs="David"/>
          <w:b/>
          <w:bCs/>
          <w:sz w:val="26"/>
          <w:szCs w:val="26"/>
          <w:rtl/>
        </w:rPr>
      </w:pPr>
      <w:bookmarkStart w:id="10" w:name="_Toc157643131"/>
      <w:r w:rsidRPr="00AA62BB">
        <w:rPr>
          <w:rFonts w:ascii="David" w:hAnsi="David" w:cs="David"/>
          <w:b/>
          <w:bCs/>
          <w:sz w:val="26"/>
          <w:szCs w:val="26"/>
          <w:rtl/>
        </w:rPr>
        <w:t>תקציר באנגלית</w:t>
      </w:r>
      <w:bookmarkEnd w:id="10"/>
    </w:p>
    <w:p w14:paraId="55B5FC99" w14:textId="1EA40343" w:rsidR="004F32C9" w:rsidRPr="000D6335" w:rsidRDefault="000D6335" w:rsidP="001E7E96">
      <w:pPr>
        <w:bidi/>
        <w:spacing w:line="276" w:lineRule="auto"/>
        <w:jc w:val="right"/>
        <w:rPr>
          <w:rFonts w:ascii="David" w:hAnsi="David" w:cs="David"/>
          <w:sz w:val="24"/>
          <w:szCs w:val="24"/>
          <w:rtl/>
        </w:rPr>
      </w:pPr>
      <w:r w:rsidRPr="000D6335">
        <w:rPr>
          <w:rFonts w:ascii="David" w:hAnsi="David" w:cs="David"/>
          <w:sz w:val="24"/>
          <w:szCs w:val="24"/>
        </w:rPr>
        <w:t xml:space="preserve">The project is a device aimed at enhancing the experience and encouraging the use of a simple pedaling device used by patients in physical rehabilitation, such as those commonly found in rehabilitation hospitals like Beit Loewenstein in Ra'anana. The device will enable the measurement of parameters such as pedaling speed, </w:t>
      </w:r>
      <w:r w:rsidR="001E7E96">
        <w:rPr>
          <w:rFonts w:ascii="David" w:hAnsi="David" w:cs="David"/>
          <w:sz w:val="24"/>
          <w:szCs w:val="24"/>
        </w:rPr>
        <w:t>distance</w:t>
      </w:r>
      <w:r w:rsidRPr="000D6335">
        <w:rPr>
          <w:rFonts w:ascii="David" w:hAnsi="David" w:cs="David"/>
          <w:sz w:val="24"/>
          <w:szCs w:val="24"/>
        </w:rPr>
        <w:t>, and more, and will use the measurement results to provide and withdraw rewards for the patient, such as playing encouraging sounds and revealing images. Additionally, it will provide both the patient and the therapist with information regarding the progress of the treatment.</w:t>
      </w:r>
    </w:p>
    <w:p w14:paraId="4829F778" w14:textId="77777777" w:rsidR="005672A5" w:rsidRPr="00AA62BB" w:rsidRDefault="005672A5" w:rsidP="005672A5">
      <w:pPr>
        <w:pStyle w:val="a6"/>
        <w:bidi/>
        <w:spacing w:line="276" w:lineRule="auto"/>
        <w:ind w:left="432"/>
        <w:jc w:val="both"/>
        <w:rPr>
          <w:rFonts w:ascii="David" w:hAnsi="David" w:cs="David"/>
          <w:sz w:val="24"/>
          <w:szCs w:val="24"/>
          <w:rtl/>
        </w:rPr>
      </w:pPr>
    </w:p>
    <w:p w14:paraId="0D078FC3" w14:textId="77777777" w:rsidR="005672A5" w:rsidRPr="00AA62BB" w:rsidRDefault="005672A5" w:rsidP="005672A5">
      <w:pPr>
        <w:bidi/>
        <w:spacing w:line="276" w:lineRule="auto"/>
        <w:contextualSpacing/>
        <w:jc w:val="both"/>
        <w:rPr>
          <w:rFonts w:ascii="David" w:hAnsi="David" w:cs="David"/>
          <w:sz w:val="24"/>
          <w:szCs w:val="24"/>
          <w:rtl/>
        </w:rPr>
      </w:pPr>
    </w:p>
    <w:p w14:paraId="7622E528" w14:textId="77777777" w:rsidR="005672A5" w:rsidRPr="00AA62BB" w:rsidRDefault="005672A5">
      <w:pPr>
        <w:rPr>
          <w:rFonts w:ascii="David" w:hAnsi="David" w:cs="David"/>
          <w:sz w:val="24"/>
          <w:szCs w:val="24"/>
          <w:rtl/>
        </w:rPr>
      </w:pPr>
      <w:r w:rsidRPr="00AA62BB">
        <w:rPr>
          <w:rFonts w:ascii="David" w:hAnsi="David" w:cs="David"/>
          <w:sz w:val="24"/>
          <w:szCs w:val="24"/>
          <w:rtl/>
        </w:rPr>
        <w:br w:type="page"/>
      </w:r>
    </w:p>
    <w:p w14:paraId="33BE2E03" w14:textId="71CC4A08" w:rsidR="00F5598F" w:rsidRPr="00AA62BB" w:rsidRDefault="005672A5" w:rsidP="005672A5">
      <w:pPr>
        <w:pStyle w:val="a6"/>
        <w:numPr>
          <w:ilvl w:val="0"/>
          <w:numId w:val="22"/>
        </w:numPr>
        <w:bidi/>
        <w:spacing w:line="276" w:lineRule="auto"/>
        <w:jc w:val="both"/>
        <w:outlineLvl w:val="0"/>
        <w:rPr>
          <w:rFonts w:ascii="David" w:eastAsia="Times New Roman" w:hAnsi="David" w:cs="David"/>
          <w:b/>
          <w:bCs/>
          <w:sz w:val="28"/>
          <w:szCs w:val="28"/>
        </w:rPr>
      </w:pPr>
      <w:bookmarkStart w:id="11" w:name="_Toc157643133"/>
      <w:r w:rsidRPr="00AA62BB">
        <w:rPr>
          <w:rFonts w:ascii="David" w:hAnsi="David" w:cs="David"/>
          <w:b/>
          <w:bCs/>
          <w:sz w:val="28"/>
          <w:szCs w:val="28"/>
          <w:rtl/>
        </w:rPr>
        <w:lastRenderedPageBreak/>
        <w:t>טב</w:t>
      </w:r>
      <w:bookmarkStart w:id="12" w:name="_Toc153827768"/>
      <w:r w:rsidR="00F5598F" w:rsidRPr="00AA62BB">
        <w:rPr>
          <w:rFonts w:ascii="David" w:eastAsia="Times New Roman" w:hAnsi="David" w:cs="David"/>
          <w:b/>
          <w:bCs/>
          <w:sz w:val="28"/>
          <w:szCs w:val="28"/>
          <w:rtl/>
        </w:rPr>
        <w:t>לאות ומונחים</w:t>
      </w:r>
      <w:bookmarkEnd w:id="11"/>
      <w:bookmarkEnd w:id="12"/>
    </w:p>
    <w:p w14:paraId="21F7F3F2" w14:textId="1361EA3A" w:rsidR="005672A5" w:rsidRPr="00AA62BB" w:rsidRDefault="00F5598F" w:rsidP="005672A5">
      <w:pPr>
        <w:pStyle w:val="a6"/>
        <w:numPr>
          <w:ilvl w:val="1"/>
          <w:numId w:val="22"/>
        </w:numPr>
        <w:bidi/>
        <w:spacing w:line="276" w:lineRule="auto"/>
        <w:outlineLvl w:val="1"/>
        <w:rPr>
          <w:rFonts w:ascii="David" w:eastAsia="Times New Roman" w:hAnsi="David" w:cs="David"/>
          <w:b/>
          <w:bCs/>
          <w:sz w:val="26"/>
          <w:szCs w:val="26"/>
        </w:rPr>
      </w:pPr>
      <w:bookmarkStart w:id="13" w:name="_Toc153827769"/>
      <w:bookmarkStart w:id="14" w:name="_Toc157643134"/>
      <w:r w:rsidRPr="00AA62BB">
        <w:rPr>
          <w:rFonts w:ascii="David" w:eastAsia="Times New Roman" w:hAnsi="David" w:cs="David"/>
          <w:b/>
          <w:bCs/>
          <w:sz w:val="26"/>
          <w:szCs w:val="26"/>
          <w:rtl/>
        </w:rPr>
        <w:t xml:space="preserve">טבלת </w:t>
      </w:r>
      <w:bookmarkEnd w:id="13"/>
      <w:r w:rsidR="00417B2E" w:rsidRPr="00AA62BB">
        <w:rPr>
          <w:rFonts w:ascii="David" w:eastAsia="Times New Roman" w:hAnsi="David" w:cs="David"/>
          <w:b/>
          <w:bCs/>
          <w:sz w:val="26"/>
          <w:szCs w:val="26"/>
          <w:rtl/>
        </w:rPr>
        <w:t>איורים</w:t>
      </w:r>
      <w:bookmarkEnd w:id="14"/>
    </w:p>
    <w:p w14:paraId="40565000" w14:textId="77777777" w:rsidR="006E137A" w:rsidRPr="006E137A" w:rsidRDefault="006E137A" w:rsidP="006E137A">
      <w:pPr>
        <w:pStyle w:val="a6"/>
        <w:bidi/>
        <w:spacing w:line="276" w:lineRule="auto"/>
        <w:ind w:left="432"/>
        <w:rPr>
          <w:rFonts w:ascii="David" w:hAnsi="David" w:cs="David"/>
          <w:sz w:val="24"/>
          <w:szCs w:val="24"/>
        </w:rPr>
      </w:pPr>
      <w:bookmarkStart w:id="15" w:name="_Toc153827770"/>
      <w:r w:rsidRPr="006E137A">
        <w:rPr>
          <w:rFonts w:ascii="David" w:hAnsi="David" w:cs="David"/>
          <w:sz w:val="24"/>
          <w:szCs w:val="24"/>
          <w:rtl/>
        </w:rPr>
        <w:t>איור 1: גרף היצע עבודות לפי שנים בכוח עזר</w:t>
      </w:r>
      <w:r>
        <w:rPr>
          <w:rFonts w:ascii="David" w:hAnsi="David" w:cs="David" w:hint="cs"/>
          <w:sz w:val="24"/>
          <w:szCs w:val="24"/>
          <w:rtl/>
        </w:rPr>
        <w:t>.....................................................................7</w:t>
      </w:r>
    </w:p>
    <w:p w14:paraId="4A47D59C"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2: כיסא גלגלים אוטנומי שנמצא בשדה התעופה ביפן</w:t>
      </w:r>
      <w:r>
        <w:rPr>
          <w:rFonts w:ascii="David" w:hAnsi="David" w:cs="David" w:hint="cs"/>
          <w:sz w:val="24"/>
          <w:szCs w:val="24"/>
          <w:rtl/>
        </w:rPr>
        <w:t>..................................................</w:t>
      </w:r>
      <w:r w:rsidRPr="006E137A">
        <w:rPr>
          <w:rFonts w:ascii="David" w:hAnsi="David" w:cs="David"/>
          <w:sz w:val="24"/>
          <w:szCs w:val="24"/>
          <w:rtl/>
        </w:rPr>
        <w:t>9</w:t>
      </w:r>
    </w:p>
    <w:p w14:paraId="40DA91B2" w14:textId="77777777" w:rsidR="006E137A" w:rsidRPr="006E137A" w:rsidRDefault="006E137A" w:rsidP="00775BBE">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3: תוצאות ניסוי </w:t>
      </w:r>
      <w:del w:id="16" w:author="ירון" w:date="2024-02-01T10:36:00Z">
        <w:r w:rsidRPr="006E137A" w:rsidDel="00775BBE">
          <w:rPr>
            <w:rFonts w:ascii="David" w:hAnsi="David" w:cs="David"/>
            <w:sz w:val="24"/>
            <w:szCs w:val="24"/>
            <w:rtl/>
          </w:rPr>
          <w:delText>אדם</w:delText>
        </w:r>
      </w:del>
      <w:ins w:id="17" w:author="ירון" w:date="2024-02-01T10:36:00Z">
        <w:r w:rsidR="00775BBE">
          <w:rPr>
            <w:rFonts w:ascii="David" w:hAnsi="David" w:cs="David" w:hint="cs"/>
            <w:sz w:val="24"/>
            <w:szCs w:val="24"/>
            <w:rtl/>
          </w:rPr>
          <w:t xml:space="preserve">סונאר </w:t>
        </w:r>
      </w:ins>
      <w:ins w:id="18" w:author="ירון" w:date="2024-02-01T10:37:00Z">
        <w:r w:rsidR="00775BBE">
          <w:rPr>
            <w:rFonts w:ascii="David" w:hAnsi="David" w:cs="David" w:hint="cs"/>
            <w:sz w:val="24"/>
            <w:szCs w:val="24"/>
            <w:rtl/>
          </w:rPr>
          <w:t>(</w:t>
        </w:r>
      </w:ins>
      <w:ins w:id="19" w:author="ירון" w:date="2024-02-01T10:36:00Z">
        <w:r w:rsidR="00775BBE">
          <w:rPr>
            <w:rFonts w:ascii="David" w:hAnsi="David" w:cs="David" w:hint="cs"/>
            <w:sz w:val="24"/>
            <w:szCs w:val="24"/>
            <w:rtl/>
          </w:rPr>
          <w:t>אדם</w:t>
        </w:r>
      </w:ins>
      <w:ins w:id="20" w:author="ירון" w:date="2024-02-01T10:37:00Z">
        <w:r w:rsidR="00775BBE">
          <w:rPr>
            <w:rFonts w:ascii="David" w:hAnsi="David" w:cs="David" w:hint="cs"/>
            <w:sz w:val="24"/>
            <w:szCs w:val="24"/>
            <w:rtl/>
          </w:rPr>
          <w:t>)</w:t>
        </w:r>
      </w:ins>
      <w:ins w:id="21" w:author="ירון" w:date="2024-02-01T10:36:00Z">
        <w:r w:rsidR="00775BBE">
          <w:rPr>
            <w:rFonts w:ascii="David" w:hAnsi="David" w:cs="David" w:hint="cs"/>
            <w:sz w:val="24"/>
            <w:szCs w:val="24"/>
            <w:rtl/>
          </w:rPr>
          <w:t>...............</w:t>
        </w:r>
      </w:ins>
      <w:r>
        <w:rPr>
          <w:rFonts w:ascii="David" w:hAnsi="David" w:cs="David" w:hint="cs"/>
          <w:sz w:val="24"/>
          <w:szCs w:val="24"/>
          <w:rtl/>
        </w:rPr>
        <w:t>.........</w:t>
      </w:r>
      <w:del w:id="22" w:author="ירון" w:date="2024-02-01T10:36:00Z">
        <w:r w:rsidDel="00775BBE">
          <w:rPr>
            <w:rFonts w:ascii="David" w:hAnsi="David" w:cs="David" w:hint="cs"/>
            <w:sz w:val="24"/>
            <w:szCs w:val="24"/>
            <w:rtl/>
          </w:rPr>
          <w:delText>............................</w:delText>
        </w:r>
      </w:del>
      <w:r>
        <w:rPr>
          <w:rFonts w:ascii="David" w:hAnsi="David" w:cs="David" w:hint="cs"/>
          <w:sz w:val="24"/>
          <w:szCs w:val="24"/>
          <w:rtl/>
        </w:rPr>
        <w:t>.......</w:t>
      </w:r>
      <w:ins w:id="23" w:author="ירון" w:date="2024-02-01T10:38:00Z">
        <w:r w:rsidR="00775BBE">
          <w:rPr>
            <w:rFonts w:ascii="David" w:hAnsi="David" w:cs="David" w:hint="cs"/>
            <w:sz w:val="24"/>
            <w:szCs w:val="24"/>
            <w:rtl/>
          </w:rPr>
          <w:t>.</w:t>
        </w:r>
      </w:ins>
      <w:r>
        <w:rPr>
          <w:rFonts w:ascii="David" w:hAnsi="David" w:cs="David" w:hint="cs"/>
          <w:sz w:val="24"/>
          <w:szCs w:val="24"/>
          <w:rtl/>
        </w:rPr>
        <w:t>..................................................</w:t>
      </w:r>
      <w:r w:rsidRPr="006E137A">
        <w:rPr>
          <w:rFonts w:ascii="David" w:hAnsi="David" w:cs="David"/>
          <w:sz w:val="24"/>
          <w:szCs w:val="24"/>
          <w:rtl/>
        </w:rPr>
        <w:t>13</w:t>
      </w:r>
    </w:p>
    <w:p w14:paraId="1C143335" w14:textId="77777777" w:rsidR="006E137A" w:rsidRPr="006E137A" w:rsidRDefault="006E137A" w:rsidP="00775BBE">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4: תוצאות ניסוי </w:t>
      </w:r>
      <w:ins w:id="24" w:author="ירון" w:date="2024-02-01T10:37:00Z">
        <w:r w:rsidR="00775BBE">
          <w:rPr>
            <w:rFonts w:ascii="David" w:hAnsi="David" w:cs="David" w:hint="cs"/>
            <w:sz w:val="24"/>
            <w:szCs w:val="24"/>
            <w:rtl/>
          </w:rPr>
          <w:t>סונאר (</w:t>
        </w:r>
      </w:ins>
      <w:r w:rsidRPr="006E137A">
        <w:rPr>
          <w:rFonts w:ascii="David" w:hAnsi="David" w:cs="David"/>
          <w:sz w:val="24"/>
          <w:szCs w:val="24"/>
          <w:rtl/>
        </w:rPr>
        <w:t>מתכת</w:t>
      </w:r>
      <w:ins w:id="25" w:author="ירון" w:date="2024-02-01T10:37:00Z">
        <w:r w:rsidR="00775BBE">
          <w:rPr>
            <w:rFonts w:ascii="David" w:hAnsi="David" w:cs="David" w:hint="cs"/>
            <w:sz w:val="24"/>
            <w:szCs w:val="24"/>
            <w:rtl/>
          </w:rPr>
          <w:t>)</w:t>
        </w:r>
      </w:ins>
      <w:r>
        <w:rPr>
          <w:rFonts w:ascii="David" w:hAnsi="David" w:cs="David" w:hint="cs"/>
          <w:sz w:val="24"/>
          <w:szCs w:val="24"/>
          <w:rtl/>
        </w:rPr>
        <w:t>......</w:t>
      </w:r>
      <w:del w:id="26" w:author="ירון" w:date="2024-02-01T10:37:00Z">
        <w:r w:rsidDel="00775BBE">
          <w:rPr>
            <w:rFonts w:ascii="David" w:hAnsi="David" w:cs="David" w:hint="cs"/>
            <w:sz w:val="24"/>
            <w:szCs w:val="24"/>
            <w:rtl/>
          </w:rPr>
          <w:delText>..........</w:delText>
        </w:r>
      </w:del>
      <w:r>
        <w:rPr>
          <w:rFonts w:ascii="David" w:hAnsi="David" w:cs="David" w:hint="cs"/>
          <w:sz w:val="24"/>
          <w:szCs w:val="24"/>
          <w:rtl/>
        </w:rPr>
        <w:t>...</w:t>
      </w:r>
      <w:ins w:id="27" w:author="ירון" w:date="2024-02-01T10:37:00Z">
        <w:r w:rsidR="00775BBE">
          <w:rPr>
            <w:rFonts w:ascii="David" w:hAnsi="David" w:cs="David" w:hint="cs"/>
            <w:sz w:val="24"/>
            <w:szCs w:val="24"/>
            <w:rtl/>
          </w:rPr>
          <w:t>.</w:t>
        </w:r>
      </w:ins>
      <w:r>
        <w:rPr>
          <w:rFonts w:ascii="David" w:hAnsi="David" w:cs="David" w:hint="cs"/>
          <w:sz w:val="24"/>
          <w:szCs w:val="24"/>
          <w:rtl/>
        </w:rPr>
        <w:t>.....................</w:t>
      </w:r>
      <w:ins w:id="28" w:author="ירון" w:date="2024-02-01T10:37:00Z">
        <w:r w:rsidR="00775BBE">
          <w:rPr>
            <w:rFonts w:ascii="David" w:hAnsi="David" w:cs="David" w:hint="cs"/>
            <w:sz w:val="24"/>
            <w:szCs w:val="24"/>
            <w:rtl/>
          </w:rPr>
          <w:t>.</w:t>
        </w:r>
      </w:ins>
      <w:del w:id="29" w:author="ירון" w:date="2024-02-01T10:37:00Z">
        <w:r w:rsidDel="00775BBE">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13</w:t>
      </w:r>
    </w:p>
    <w:p w14:paraId="4DFD2E0D" w14:textId="77777777" w:rsidR="006E137A" w:rsidRPr="006E137A" w:rsidRDefault="006E137A" w:rsidP="00775BBE">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5: תוצאות ניסוי </w:t>
      </w:r>
      <w:ins w:id="30" w:author="ירון" w:date="2024-02-01T10:38:00Z">
        <w:r w:rsidR="00775BBE">
          <w:rPr>
            <w:rFonts w:ascii="David" w:hAnsi="David" w:cs="David" w:hint="cs"/>
            <w:sz w:val="24"/>
            <w:szCs w:val="24"/>
            <w:rtl/>
          </w:rPr>
          <w:t>סונאר (</w:t>
        </w:r>
      </w:ins>
      <w:r w:rsidRPr="006E137A">
        <w:rPr>
          <w:rFonts w:ascii="David" w:hAnsi="David" w:cs="David"/>
          <w:sz w:val="24"/>
          <w:szCs w:val="24"/>
          <w:rtl/>
        </w:rPr>
        <w:t>קרטון</w:t>
      </w:r>
      <w:ins w:id="31" w:author="ירון" w:date="2024-02-01T10:38:00Z">
        <w:r w:rsidR="00775BBE">
          <w:rPr>
            <w:rFonts w:ascii="David" w:hAnsi="David" w:cs="David" w:hint="cs"/>
            <w:sz w:val="24"/>
            <w:szCs w:val="24"/>
            <w:rtl/>
          </w:rPr>
          <w:t>)</w:t>
        </w:r>
      </w:ins>
      <w:r>
        <w:rPr>
          <w:rFonts w:ascii="David" w:hAnsi="David" w:cs="David" w:hint="cs"/>
          <w:sz w:val="24"/>
          <w:szCs w:val="24"/>
          <w:rtl/>
        </w:rPr>
        <w:t>.................................................</w:t>
      </w:r>
      <w:ins w:id="32" w:author="ירון" w:date="2024-02-01T10:38:00Z">
        <w:r w:rsidR="00775BBE">
          <w:rPr>
            <w:rFonts w:ascii="David" w:hAnsi="David" w:cs="David" w:hint="cs"/>
            <w:sz w:val="24"/>
            <w:szCs w:val="24"/>
            <w:rtl/>
          </w:rPr>
          <w:t>......</w:t>
        </w:r>
      </w:ins>
      <w:del w:id="33" w:author="ירון" w:date="2024-02-01T10:38:00Z">
        <w:r w:rsidDel="00775BBE">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13</w:t>
      </w:r>
    </w:p>
    <w:p w14:paraId="04DC929A"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6: תוצאות ניסוי </w:t>
      </w:r>
      <w:ins w:id="34" w:author="ירון" w:date="2024-02-01T10:38:00Z">
        <w:r w:rsidR="00775BBE">
          <w:rPr>
            <w:rFonts w:ascii="David" w:hAnsi="David" w:cs="David" w:hint="cs"/>
            <w:sz w:val="24"/>
            <w:szCs w:val="24"/>
            <w:rtl/>
          </w:rPr>
          <w:t>סונאר (</w:t>
        </w:r>
      </w:ins>
      <w:r w:rsidRPr="006E137A">
        <w:rPr>
          <w:rFonts w:ascii="David" w:hAnsi="David" w:cs="David"/>
          <w:sz w:val="24"/>
          <w:szCs w:val="24"/>
          <w:rtl/>
        </w:rPr>
        <w:t>בד</w:t>
      </w:r>
      <w:ins w:id="35" w:author="ירון" w:date="2024-02-01T10:38:00Z">
        <w:r w:rsidR="00775BBE">
          <w:rPr>
            <w:rFonts w:ascii="David" w:hAnsi="David" w:cs="David" w:hint="cs"/>
            <w:sz w:val="24"/>
            <w:szCs w:val="24"/>
            <w:rtl/>
          </w:rPr>
          <w:t>)</w:t>
        </w:r>
      </w:ins>
      <w:r>
        <w:rPr>
          <w:rFonts w:ascii="David" w:hAnsi="David" w:cs="David" w:hint="cs"/>
          <w:sz w:val="24"/>
          <w:szCs w:val="24"/>
          <w:rtl/>
        </w:rPr>
        <w:t>...................................................</w:t>
      </w:r>
      <w:ins w:id="36" w:author="ירון" w:date="2024-02-01T10:38:00Z">
        <w:r w:rsidR="00775BBE">
          <w:rPr>
            <w:rFonts w:ascii="David" w:hAnsi="David" w:cs="David" w:hint="cs"/>
            <w:sz w:val="24"/>
            <w:szCs w:val="24"/>
            <w:rtl/>
          </w:rPr>
          <w:t>.</w:t>
        </w:r>
      </w:ins>
      <w:del w:id="37" w:author="ירון" w:date="2024-02-01T10:38:00Z">
        <w:r w:rsidDel="00775BBE">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13</w:t>
      </w:r>
    </w:p>
    <w:p w14:paraId="1CF0C450"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7: מיקומי החיישנים על הכיסא</w:t>
      </w:r>
      <w:r>
        <w:rPr>
          <w:rFonts w:ascii="David" w:hAnsi="David" w:cs="David" w:hint="cs"/>
          <w:sz w:val="24"/>
          <w:szCs w:val="24"/>
          <w:rtl/>
        </w:rPr>
        <w:t>................................................................................</w:t>
      </w:r>
      <w:r w:rsidRPr="006E137A">
        <w:rPr>
          <w:rFonts w:ascii="David" w:hAnsi="David" w:cs="David"/>
          <w:sz w:val="24"/>
          <w:szCs w:val="24"/>
          <w:rtl/>
        </w:rPr>
        <w:t>13</w:t>
      </w:r>
    </w:p>
    <w:p w14:paraId="5BA7E489"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8: מיקומי החיישנים ברסברי פיי</w:t>
      </w:r>
      <w:r>
        <w:rPr>
          <w:rFonts w:ascii="David" w:hAnsi="David" w:cs="David" w:hint="cs"/>
          <w:sz w:val="24"/>
          <w:szCs w:val="24"/>
          <w:rtl/>
        </w:rPr>
        <w:t>..............................................................................</w:t>
      </w:r>
      <w:r w:rsidRPr="006E137A">
        <w:rPr>
          <w:rFonts w:ascii="David" w:hAnsi="David" w:cs="David"/>
          <w:sz w:val="24"/>
          <w:szCs w:val="24"/>
          <w:rtl/>
        </w:rPr>
        <w:t>14</w:t>
      </w:r>
    </w:p>
    <w:p w14:paraId="52F753CE"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9: "עדשת עין דג"</w:t>
      </w:r>
      <w:r>
        <w:rPr>
          <w:rFonts w:ascii="David" w:hAnsi="David" w:cs="David" w:hint="cs"/>
          <w:sz w:val="24"/>
          <w:szCs w:val="24"/>
          <w:rtl/>
        </w:rPr>
        <w:t>....................................................................................................</w:t>
      </w:r>
      <w:r w:rsidRPr="006E137A">
        <w:rPr>
          <w:rFonts w:ascii="David" w:hAnsi="David" w:cs="David"/>
          <w:sz w:val="24"/>
          <w:szCs w:val="24"/>
          <w:rtl/>
        </w:rPr>
        <w:t>14</w:t>
      </w:r>
    </w:p>
    <w:p w14:paraId="7556DF39"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10: לוח שחמט לצורך קליברציה</w:t>
      </w:r>
      <w:r>
        <w:rPr>
          <w:rFonts w:ascii="David" w:hAnsi="David" w:cs="David" w:hint="cs"/>
          <w:sz w:val="24"/>
          <w:szCs w:val="24"/>
          <w:rtl/>
        </w:rPr>
        <w:t>...............................................................................</w:t>
      </w:r>
      <w:r w:rsidRPr="006E137A">
        <w:rPr>
          <w:rFonts w:ascii="David" w:hAnsi="David" w:cs="David"/>
          <w:sz w:val="24"/>
          <w:szCs w:val="24"/>
          <w:rtl/>
        </w:rPr>
        <w:t>15</w:t>
      </w:r>
    </w:p>
    <w:p w14:paraId="20BE824C" w14:textId="77777777" w:rsidR="006E137A" w:rsidRPr="006E137A" w:rsidRDefault="006E137A" w:rsidP="003F2BB6">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11: </w:t>
      </w:r>
      <w:ins w:id="38" w:author="ירון" w:date="2024-02-01T16:23:00Z">
        <w:r w:rsidR="003F2BB6">
          <w:rPr>
            <w:rFonts w:ascii="David" w:hAnsi="David" w:cs="David" w:hint="cs"/>
            <w:sz w:val="24"/>
            <w:szCs w:val="24"/>
            <w:rtl/>
          </w:rPr>
          <w:t xml:space="preserve">תוצאות </w:t>
        </w:r>
      </w:ins>
      <w:r w:rsidRPr="006E137A">
        <w:rPr>
          <w:rFonts w:ascii="David" w:hAnsi="David" w:cs="David"/>
          <w:sz w:val="24"/>
          <w:szCs w:val="24"/>
          <w:rtl/>
        </w:rPr>
        <w:t>ניסוי מצלמה זווית 0</w:t>
      </w:r>
      <w:r>
        <w:rPr>
          <w:rFonts w:ascii="David" w:hAnsi="David" w:cs="David" w:hint="cs"/>
          <w:sz w:val="24"/>
          <w:szCs w:val="24"/>
          <w:rtl/>
        </w:rPr>
        <w:t>......................................</w:t>
      </w:r>
      <w:ins w:id="39" w:author="ירון" w:date="2024-02-01T16:24:00Z">
        <w:r w:rsidR="003F2BB6">
          <w:rPr>
            <w:rFonts w:ascii="David" w:hAnsi="David" w:cs="David" w:hint="cs"/>
            <w:sz w:val="24"/>
            <w:szCs w:val="24"/>
            <w:rtl/>
          </w:rPr>
          <w:t>.....</w:t>
        </w:r>
      </w:ins>
      <w:r>
        <w:rPr>
          <w:rFonts w:ascii="David" w:hAnsi="David" w:cs="David" w:hint="cs"/>
          <w:sz w:val="24"/>
          <w:szCs w:val="24"/>
          <w:rtl/>
        </w:rPr>
        <w:t>..................</w:t>
      </w:r>
      <w:del w:id="40" w:author="ירון" w:date="2024-02-01T16:24:00Z">
        <w:r w:rsidDel="003F2BB6">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16</w:t>
      </w:r>
    </w:p>
    <w:p w14:paraId="4799695D" w14:textId="77777777" w:rsidR="006E137A" w:rsidRPr="006E137A" w:rsidRDefault="006E137A" w:rsidP="003F2BB6">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12: </w:t>
      </w:r>
      <w:ins w:id="41" w:author="ירון" w:date="2024-02-01T16:23:00Z">
        <w:r w:rsidR="003F2BB6">
          <w:rPr>
            <w:rFonts w:ascii="David" w:hAnsi="David" w:cs="David" w:hint="cs"/>
            <w:sz w:val="24"/>
            <w:szCs w:val="24"/>
            <w:rtl/>
          </w:rPr>
          <w:t xml:space="preserve">תוצאות </w:t>
        </w:r>
      </w:ins>
      <w:r w:rsidRPr="006E137A">
        <w:rPr>
          <w:rFonts w:ascii="David" w:hAnsi="David" w:cs="David"/>
          <w:sz w:val="24"/>
          <w:szCs w:val="24"/>
          <w:rtl/>
        </w:rPr>
        <w:t>ניסוי מצלמה זווית 30</w:t>
      </w:r>
      <w:r>
        <w:rPr>
          <w:rFonts w:ascii="David" w:hAnsi="David" w:cs="David" w:hint="cs"/>
          <w:sz w:val="24"/>
          <w:szCs w:val="24"/>
          <w:rtl/>
        </w:rPr>
        <w:t>...............................</w:t>
      </w:r>
      <w:ins w:id="42" w:author="ירון" w:date="2024-02-01T16:24:00Z">
        <w:r w:rsidR="003F2BB6">
          <w:rPr>
            <w:rFonts w:ascii="David" w:hAnsi="David" w:cs="David" w:hint="cs"/>
            <w:sz w:val="24"/>
            <w:szCs w:val="24"/>
            <w:rtl/>
          </w:rPr>
          <w:t>......</w:t>
        </w:r>
      </w:ins>
      <w:r>
        <w:rPr>
          <w:rFonts w:ascii="David" w:hAnsi="David" w:cs="David" w:hint="cs"/>
          <w:sz w:val="24"/>
          <w:szCs w:val="24"/>
          <w:rtl/>
        </w:rPr>
        <w:t>.............................</w:t>
      </w:r>
      <w:del w:id="43" w:author="ירון" w:date="2024-02-01T16:24:00Z">
        <w:r w:rsidDel="003F2BB6">
          <w:rPr>
            <w:rFonts w:ascii="David" w:hAnsi="David" w:cs="David" w:hint="cs"/>
            <w:sz w:val="24"/>
            <w:szCs w:val="24"/>
            <w:rtl/>
          </w:rPr>
          <w:delText>..........</w:delText>
        </w:r>
      </w:del>
      <w:r>
        <w:rPr>
          <w:rFonts w:ascii="David" w:hAnsi="David" w:cs="David" w:hint="cs"/>
          <w:sz w:val="24"/>
          <w:szCs w:val="24"/>
          <w:rtl/>
        </w:rPr>
        <w:t>.</w:t>
      </w:r>
      <w:del w:id="44" w:author="ירון" w:date="2024-02-01T16:24:00Z">
        <w:r w:rsidDel="003F2BB6">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16</w:t>
      </w:r>
    </w:p>
    <w:p w14:paraId="636BE0C3" w14:textId="77777777" w:rsidR="006E137A" w:rsidRPr="006E137A" w:rsidRDefault="006E137A" w:rsidP="003F2BB6">
      <w:pPr>
        <w:pStyle w:val="a6"/>
        <w:bidi/>
        <w:spacing w:line="276" w:lineRule="auto"/>
        <w:ind w:left="432"/>
        <w:rPr>
          <w:rFonts w:ascii="David" w:hAnsi="David" w:cs="David"/>
          <w:sz w:val="24"/>
          <w:szCs w:val="24"/>
        </w:rPr>
      </w:pPr>
      <w:r w:rsidRPr="006E137A">
        <w:rPr>
          <w:rFonts w:ascii="David" w:hAnsi="David" w:cs="David"/>
          <w:sz w:val="24"/>
          <w:szCs w:val="24"/>
          <w:rtl/>
        </w:rPr>
        <w:t>איור 13:</w:t>
      </w:r>
      <w:ins w:id="45" w:author="ירון" w:date="2024-02-01T16:24:00Z">
        <w:r w:rsidR="003F2BB6" w:rsidRPr="003F2BB6">
          <w:rPr>
            <w:rFonts w:ascii="David" w:hAnsi="David" w:cs="David" w:hint="cs"/>
            <w:sz w:val="24"/>
            <w:szCs w:val="24"/>
            <w:rtl/>
          </w:rPr>
          <w:t xml:space="preserve"> </w:t>
        </w:r>
        <w:r w:rsidR="003F2BB6">
          <w:rPr>
            <w:rFonts w:ascii="David" w:hAnsi="David" w:cs="David" w:hint="cs"/>
            <w:sz w:val="24"/>
            <w:szCs w:val="24"/>
            <w:rtl/>
          </w:rPr>
          <w:t xml:space="preserve">תוצאות </w:t>
        </w:r>
      </w:ins>
      <w:r w:rsidRPr="006E137A">
        <w:rPr>
          <w:rFonts w:ascii="David" w:hAnsi="David" w:cs="David"/>
          <w:sz w:val="24"/>
          <w:szCs w:val="24"/>
          <w:rtl/>
        </w:rPr>
        <w:t>ניסוי מצלמה זווית 60</w:t>
      </w:r>
      <w:r>
        <w:rPr>
          <w:rFonts w:ascii="David" w:hAnsi="David" w:cs="David" w:hint="cs"/>
          <w:sz w:val="24"/>
          <w:szCs w:val="24"/>
          <w:rtl/>
        </w:rPr>
        <w:t>..............................</w:t>
      </w:r>
      <w:ins w:id="46" w:author="ירון" w:date="2024-02-01T16:24:00Z">
        <w:r w:rsidR="003F2BB6">
          <w:rPr>
            <w:rFonts w:ascii="David" w:hAnsi="David" w:cs="David" w:hint="cs"/>
            <w:sz w:val="24"/>
            <w:szCs w:val="24"/>
            <w:rtl/>
          </w:rPr>
          <w:t>.</w:t>
        </w:r>
      </w:ins>
      <w:r>
        <w:rPr>
          <w:rFonts w:ascii="David" w:hAnsi="David" w:cs="David" w:hint="cs"/>
          <w:sz w:val="24"/>
          <w:szCs w:val="24"/>
          <w:rtl/>
        </w:rPr>
        <w:t>..........................</w:t>
      </w:r>
      <w:del w:id="47" w:author="ירון" w:date="2024-02-01T16:24:00Z">
        <w:r w:rsidDel="003F2BB6">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16</w:t>
      </w:r>
    </w:p>
    <w:p w14:paraId="3C9A79B9" w14:textId="77777777" w:rsidR="006E137A" w:rsidRPr="006E137A" w:rsidRDefault="006E137A" w:rsidP="003F2BB6">
      <w:pPr>
        <w:pStyle w:val="a6"/>
        <w:bidi/>
        <w:spacing w:line="276" w:lineRule="auto"/>
        <w:ind w:left="432"/>
        <w:rPr>
          <w:rFonts w:ascii="David" w:hAnsi="David" w:cs="David"/>
          <w:sz w:val="24"/>
          <w:szCs w:val="24"/>
        </w:rPr>
      </w:pPr>
      <w:r w:rsidRPr="006E137A">
        <w:rPr>
          <w:rFonts w:ascii="David" w:hAnsi="David" w:cs="David"/>
          <w:sz w:val="24"/>
          <w:szCs w:val="24"/>
          <w:rtl/>
        </w:rPr>
        <w:t xml:space="preserve">איור 14: </w:t>
      </w:r>
      <w:ins w:id="48" w:author="ירון" w:date="2024-02-01T16:25:00Z">
        <w:r w:rsidR="003F2BB6">
          <w:rPr>
            <w:rFonts w:ascii="David" w:hAnsi="David" w:cs="David" w:hint="cs"/>
            <w:sz w:val="24"/>
            <w:szCs w:val="24"/>
            <w:rtl/>
          </w:rPr>
          <w:t xml:space="preserve">תוצאות </w:t>
        </w:r>
      </w:ins>
      <w:r w:rsidRPr="006E137A">
        <w:rPr>
          <w:rFonts w:ascii="David" w:hAnsi="David" w:cs="David"/>
          <w:sz w:val="24"/>
          <w:szCs w:val="24"/>
          <w:rtl/>
        </w:rPr>
        <w:t>ניסוי מצלמה זווית 90</w:t>
      </w:r>
      <w:r>
        <w:rPr>
          <w:rFonts w:ascii="David" w:hAnsi="David" w:cs="David" w:hint="cs"/>
          <w:sz w:val="24"/>
          <w:szCs w:val="24"/>
          <w:rtl/>
        </w:rPr>
        <w:t>................</w:t>
      </w:r>
      <w:ins w:id="49" w:author="ירון" w:date="2024-02-01T16:25:00Z">
        <w:r w:rsidR="003F2BB6">
          <w:rPr>
            <w:rFonts w:ascii="David" w:hAnsi="David" w:cs="David" w:hint="cs"/>
            <w:sz w:val="24"/>
            <w:szCs w:val="24"/>
            <w:rtl/>
          </w:rPr>
          <w:t>....................</w:t>
        </w:r>
      </w:ins>
      <w:r>
        <w:rPr>
          <w:rFonts w:ascii="David" w:hAnsi="David" w:cs="David" w:hint="cs"/>
          <w:sz w:val="24"/>
          <w:szCs w:val="24"/>
          <w:rtl/>
        </w:rPr>
        <w:t>..................................</w:t>
      </w:r>
      <w:del w:id="50" w:author="ירון" w:date="2024-02-01T16:25:00Z">
        <w:r w:rsidDel="003F2BB6">
          <w:rPr>
            <w:rFonts w:ascii="David" w:hAnsi="David" w:cs="David" w:hint="cs"/>
            <w:sz w:val="24"/>
            <w:szCs w:val="24"/>
            <w:rtl/>
          </w:rPr>
          <w:delText>................................</w:delText>
        </w:r>
      </w:del>
      <w:r>
        <w:rPr>
          <w:rFonts w:ascii="David" w:hAnsi="David" w:cs="David" w:hint="cs"/>
          <w:sz w:val="24"/>
          <w:szCs w:val="24"/>
          <w:rtl/>
        </w:rPr>
        <w:t>......</w:t>
      </w:r>
      <w:r w:rsidRPr="006E137A">
        <w:rPr>
          <w:rFonts w:ascii="David" w:hAnsi="David" w:cs="David"/>
          <w:sz w:val="24"/>
          <w:szCs w:val="24"/>
          <w:rtl/>
        </w:rPr>
        <w:t>16</w:t>
      </w:r>
    </w:p>
    <w:p w14:paraId="0D3C82BB" w14:textId="77777777" w:rsidR="006E137A" w:rsidRP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15: תוצאות ניסוי מצלמה</w:t>
      </w:r>
      <w:r>
        <w:rPr>
          <w:rFonts w:ascii="David" w:hAnsi="David" w:cs="David" w:hint="cs"/>
          <w:sz w:val="24"/>
          <w:szCs w:val="24"/>
          <w:rtl/>
        </w:rPr>
        <w:t>.........................................................................................</w:t>
      </w:r>
      <w:r w:rsidRPr="006E137A">
        <w:rPr>
          <w:rFonts w:ascii="David" w:hAnsi="David" w:cs="David"/>
          <w:sz w:val="24"/>
          <w:szCs w:val="24"/>
          <w:rtl/>
        </w:rPr>
        <w:t>17</w:t>
      </w:r>
    </w:p>
    <w:p w14:paraId="656FEF36" w14:textId="77777777" w:rsidR="006E137A" w:rsidRDefault="006E137A" w:rsidP="006E137A">
      <w:pPr>
        <w:pStyle w:val="a6"/>
        <w:bidi/>
        <w:spacing w:line="276" w:lineRule="auto"/>
        <w:ind w:left="432"/>
        <w:rPr>
          <w:rFonts w:ascii="David" w:hAnsi="David" w:cs="David"/>
          <w:sz w:val="24"/>
          <w:szCs w:val="24"/>
        </w:rPr>
      </w:pPr>
      <w:r w:rsidRPr="006E137A">
        <w:rPr>
          <w:rFonts w:ascii="David" w:hAnsi="David" w:cs="David"/>
          <w:sz w:val="24"/>
          <w:szCs w:val="24"/>
          <w:rtl/>
        </w:rPr>
        <w:t>איור 16: סכמת בלוקים</w:t>
      </w:r>
      <w:r>
        <w:rPr>
          <w:rFonts w:ascii="David" w:hAnsi="David" w:cs="David" w:hint="cs"/>
          <w:sz w:val="24"/>
          <w:szCs w:val="24"/>
          <w:rtl/>
        </w:rPr>
        <w:t>...................................................................................................</w:t>
      </w:r>
      <w:r w:rsidRPr="006E137A">
        <w:rPr>
          <w:rFonts w:ascii="David" w:hAnsi="David" w:cs="David"/>
          <w:sz w:val="24"/>
          <w:szCs w:val="24"/>
          <w:rtl/>
        </w:rPr>
        <w:t>23</w:t>
      </w:r>
    </w:p>
    <w:p w14:paraId="1238DC10" w14:textId="77777777" w:rsidR="006E137A" w:rsidRDefault="006E137A" w:rsidP="006E137A">
      <w:pPr>
        <w:pStyle w:val="a6"/>
        <w:bidi/>
        <w:spacing w:line="276" w:lineRule="auto"/>
        <w:ind w:left="432"/>
        <w:outlineLvl w:val="1"/>
        <w:rPr>
          <w:rFonts w:ascii="David" w:hAnsi="David" w:cs="David"/>
          <w:sz w:val="24"/>
          <w:szCs w:val="24"/>
        </w:rPr>
      </w:pPr>
    </w:p>
    <w:p w14:paraId="2A5F0571" w14:textId="5C20D068" w:rsidR="00F5598F" w:rsidRPr="00AA62BB" w:rsidRDefault="00F5598F" w:rsidP="006E137A">
      <w:pPr>
        <w:pStyle w:val="a6"/>
        <w:numPr>
          <w:ilvl w:val="1"/>
          <w:numId w:val="22"/>
        </w:numPr>
        <w:bidi/>
        <w:spacing w:line="276" w:lineRule="auto"/>
        <w:outlineLvl w:val="1"/>
        <w:rPr>
          <w:rFonts w:ascii="David" w:eastAsia="Times New Roman" w:hAnsi="David" w:cs="David"/>
          <w:b/>
          <w:bCs/>
          <w:sz w:val="26"/>
          <w:szCs w:val="26"/>
        </w:rPr>
      </w:pPr>
      <w:bookmarkStart w:id="51" w:name="_Toc157643135"/>
      <w:r w:rsidRPr="00AA62BB">
        <w:rPr>
          <w:rFonts w:ascii="David" w:eastAsia="Times New Roman" w:hAnsi="David" w:cs="David"/>
          <w:b/>
          <w:bCs/>
          <w:sz w:val="26"/>
          <w:szCs w:val="26"/>
          <w:rtl/>
        </w:rPr>
        <w:t>טבלת טבלאות</w:t>
      </w:r>
      <w:bookmarkEnd w:id="15"/>
      <w:bookmarkEnd w:id="51"/>
    </w:p>
    <w:p w14:paraId="1A60794C" w14:textId="77777777" w:rsidR="006E137A" w:rsidRPr="006E137A" w:rsidRDefault="006E137A" w:rsidP="006E137A">
      <w:pPr>
        <w:bidi/>
        <w:spacing w:line="276" w:lineRule="auto"/>
        <w:contextualSpacing/>
        <w:rPr>
          <w:rFonts w:ascii="David" w:hAnsi="David" w:cs="David"/>
          <w:sz w:val="24"/>
          <w:szCs w:val="24"/>
        </w:rPr>
      </w:pPr>
      <w:r w:rsidRPr="006E137A">
        <w:rPr>
          <w:rFonts w:ascii="David" w:hAnsi="David" w:cs="David"/>
          <w:sz w:val="24"/>
          <w:szCs w:val="24"/>
          <w:rtl/>
        </w:rPr>
        <w:t>טבלה 1: טבלת אבני דרך עמוד</w:t>
      </w:r>
      <w:r>
        <w:rPr>
          <w:rFonts w:ascii="David" w:hAnsi="David" w:cs="David" w:hint="cs"/>
          <w:sz w:val="24"/>
          <w:szCs w:val="24"/>
          <w:rtl/>
        </w:rPr>
        <w:t>.................................................................................................</w:t>
      </w:r>
      <w:r w:rsidRPr="006E137A">
        <w:rPr>
          <w:rFonts w:ascii="David" w:hAnsi="David" w:cs="David"/>
          <w:sz w:val="24"/>
          <w:szCs w:val="24"/>
          <w:rtl/>
        </w:rPr>
        <w:t>18</w:t>
      </w:r>
    </w:p>
    <w:p w14:paraId="021A29C3" w14:textId="77777777" w:rsidR="006E137A" w:rsidRPr="006E137A" w:rsidRDefault="006E137A" w:rsidP="006E137A">
      <w:pPr>
        <w:bidi/>
        <w:spacing w:line="276" w:lineRule="auto"/>
        <w:contextualSpacing/>
        <w:rPr>
          <w:rFonts w:ascii="David" w:hAnsi="David" w:cs="David"/>
          <w:sz w:val="24"/>
          <w:szCs w:val="24"/>
        </w:rPr>
      </w:pPr>
      <w:r w:rsidRPr="006E137A">
        <w:rPr>
          <w:rFonts w:ascii="David" w:hAnsi="David" w:cs="David"/>
          <w:sz w:val="24"/>
          <w:szCs w:val="24"/>
          <w:rtl/>
        </w:rPr>
        <w:t>טבלה 2: טבלת משימות</w:t>
      </w:r>
      <w:r>
        <w:rPr>
          <w:rFonts w:ascii="David" w:hAnsi="David" w:cs="David" w:hint="cs"/>
          <w:sz w:val="24"/>
          <w:szCs w:val="24"/>
          <w:rtl/>
        </w:rPr>
        <w:t>..........................................................................................................</w:t>
      </w:r>
      <w:r w:rsidRPr="006E137A">
        <w:rPr>
          <w:rFonts w:ascii="David" w:hAnsi="David" w:cs="David"/>
          <w:sz w:val="24"/>
          <w:szCs w:val="24"/>
          <w:rtl/>
        </w:rPr>
        <w:t>19</w:t>
      </w:r>
    </w:p>
    <w:p w14:paraId="40C0C674" w14:textId="77777777" w:rsidR="006E137A" w:rsidRPr="006E137A" w:rsidRDefault="006E137A" w:rsidP="001C6D92">
      <w:pPr>
        <w:bidi/>
        <w:spacing w:line="276" w:lineRule="auto"/>
        <w:contextualSpacing/>
        <w:rPr>
          <w:rFonts w:ascii="David" w:hAnsi="David" w:cs="David"/>
          <w:sz w:val="24"/>
          <w:szCs w:val="24"/>
        </w:rPr>
      </w:pPr>
      <w:r w:rsidRPr="006E137A">
        <w:rPr>
          <w:rFonts w:ascii="David" w:hAnsi="David" w:cs="David"/>
          <w:sz w:val="24"/>
          <w:szCs w:val="24"/>
          <w:rtl/>
        </w:rPr>
        <w:t xml:space="preserve">טבלה 3: טבלת </w:t>
      </w:r>
      <w:del w:id="52" w:author="ירון" w:date="2024-02-01T14:21:00Z">
        <w:r w:rsidRPr="006E137A" w:rsidDel="001C6D92">
          <w:rPr>
            <w:rFonts w:ascii="David" w:hAnsi="David" w:cs="David"/>
            <w:sz w:val="24"/>
            <w:szCs w:val="24"/>
            <w:rtl/>
          </w:rPr>
          <w:delText xml:space="preserve">מדידות </w:delText>
        </w:r>
      </w:del>
      <w:ins w:id="53" w:author="ירון" w:date="2024-02-01T14:21:00Z">
        <w:r w:rsidR="001C6D92">
          <w:rPr>
            <w:rFonts w:ascii="David" w:hAnsi="David" w:cs="David" w:hint="cs"/>
            <w:sz w:val="24"/>
            <w:szCs w:val="24"/>
            <w:rtl/>
          </w:rPr>
          <w:t>תוצאות</w:t>
        </w:r>
        <w:r w:rsidR="001C6D92" w:rsidRPr="006E137A">
          <w:rPr>
            <w:rFonts w:ascii="David" w:hAnsi="David" w:cs="David"/>
            <w:sz w:val="24"/>
            <w:szCs w:val="24"/>
            <w:rtl/>
          </w:rPr>
          <w:t xml:space="preserve"> </w:t>
        </w:r>
      </w:ins>
      <w:r w:rsidRPr="006E137A">
        <w:rPr>
          <w:rFonts w:ascii="David" w:hAnsi="David" w:cs="David"/>
          <w:sz w:val="24"/>
          <w:szCs w:val="24"/>
          <w:rtl/>
        </w:rPr>
        <w:t>ניסוי חיישנים</w:t>
      </w:r>
      <w:r>
        <w:rPr>
          <w:rFonts w:ascii="David" w:hAnsi="David" w:cs="David" w:hint="cs"/>
          <w:sz w:val="24"/>
          <w:szCs w:val="24"/>
          <w:rtl/>
        </w:rPr>
        <w:t>......................................................................................</w:t>
      </w:r>
      <w:r w:rsidRPr="006E137A">
        <w:rPr>
          <w:rFonts w:ascii="David" w:hAnsi="David" w:cs="David"/>
          <w:sz w:val="24"/>
          <w:szCs w:val="24"/>
          <w:rtl/>
        </w:rPr>
        <w:t>33</w:t>
      </w:r>
    </w:p>
    <w:p w14:paraId="3E8A14DA" w14:textId="77777777" w:rsidR="005672A5" w:rsidRPr="00AA62BB" w:rsidRDefault="006E137A" w:rsidP="001C6D92">
      <w:pPr>
        <w:bidi/>
        <w:spacing w:line="276" w:lineRule="auto"/>
        <w:contextualSpacing/>
        <w:rPr>
          <w:rFonts w:ascii="David" w:hAnsi="David" w:cs="David"/>
          <w:sz w:val="24"/>
          <w:szCs w:val="24"/>
          <w:rtl/>
        </w:rPr>
      </w:pPr>
      <w:r w:rsidRPr="006E137A">
        <w:rPr>
          <w:rFonts w:ascii="David" w:hAnsi="David" w:cs="David"/>
          <w:sz w:val="24"/>
          <w:szCs w:val="24"/>
          <w:rtl/>
        </w:rPr>
        <w:t xml:space="preserve">טבלה 4: טבלת </w:t>
      </w:r>
      <w:del w:id="54" w:author="ירון" w:date="2024-02-01T14:21:00Z">
        <w:r w:rsidRPr="006E137A" w:rsidDel="001C6D92">
          <w:rPr>
            <w:rFonts w:ascii="David" w:hAnsi="David" w:cs="David"/>
            <w:sz w:val="24"/>
            <w:szCs w:val="24"/>
            <w:rtl/>
          </w:rPr>
          <w:delText xml:space="preserve">מדידות </w:delText>
        </w:r>
      </w:del>
      <w:ins w:id="55" w:author="ירון" w:date="2024-02-01T14:21:00Z">
        <w:r w:rsidR="001C6D92">
          <w:rPr>
            <w:rFonts w:ascii="David" w:hAnsi="David" w:cs="David" w:hint="cs"/>
            <w:sz w:val="24"/>
            <w:szCs w:val="24"/>
            <w:rtl/>
          </w:rPr>
          <w:t>תוצאו</w:t>
        </w:r>
      </w:ins>
      <w:ins w:id="56" w:author="ירון" w:date="2024-02-01T14:22:00Z">
        <w:r w:rsidR="001C6D92">
          <w:rPr>
            <w:rFonts w:ascii="David" w:hAnsi="David" w:cs="David" w:hint="cs"/>
            <w:sz w:val="24"/>
            <w:szCs w:val="24"/>
            <w:rtl/>
          </w:rPr>
          <w:t>ת</w:t>
        </w:r>
      </w:ins>
      <w:ins w:id="57" w:author="ירון" w:date="2024-02-01T14:21:00Z">
        <w:r w:rsidR="001C6D92" w:rsidRPr="006E137A">
          <w:rPr>
            <w:rFonts w:ascii="David" w:hAnsi="David" w:cs="David"/>
            <w:sz w:val="24"/>
            <w:szCs w:val="24"/>
            <w:rtl/>
          </w:rPr>
          <w:t xml:space="preserve"> </w:t>
        </w:r>
      </w:ins>
      <w:r w:rsidRPr="006E137A">
        <w:rPr>
          <w:rFonts w:ascii="David" w:hAnsi="David" w:cs="David"/>
          <w:sz w:val="24"/>
          <w:szCs w:val="24"/>
          <w:rtl/>
        </w:rPr>
        <w:t>ניסוי מצלמה</w:t>
      </w:r>
      <w:r>
        <w:rPr>
          <w:rFonts w:ascii="David" w:hAnsi="David" w:cs="David" w:hint="cs"/>
          <w:sz w:val="24"/>
          <w:szCs w:val="24"/>
          <w:rtl/>
        </w:rPr>
        <w:t>.......................................................................................</w:t>
      </w:r>
      <w:r w:rsidRPr="006E137A">
        <w:rPr>
          <w:rFonts w:ascii="David" w:hAnsi="David" w:cs="David"/>
          <w:sz w:val="24"/>
          <w:szCs w:val="24"/>
          <w:rtl/>
        </w:rPr>
        <w:t>33</w:t>
      </w:r>
    </w:p>
    <w:p w14:paraId="524ECF54" w14:textId="02775970" w:rsidR="00F5598F" w:rsidRPr="00AA62BB" w:rsidRDefault="005672A5" w:rsidP="005672A5">
      <w:pPr>
        <w:pStyle w:val="a6"/>
        <w:numPr>
          <w:ilvl w:val="1"/>
          <w:numId w:val="22"/>
        </w:numPr>
        <w:bidi/>
        <w:spacing w:line="276" w:lineRule="auto"/>
        <w:outlineLvl w:val="1"/>
        <w:rPr>
          <w:rFonts w:ascii="David" w:eastAsia="Times New Roman" w:hAnsi="David" w:cs="David"/>
          <w:b/>
          <w:bCs/>
          <w:sz w:val="26"/>
          <w:szCs w:val="26"/>
        </w:rPr>
      </w:pPr>
      <w:bookmarkStart w:id="58" w:name="_Toc153827771"/>
      <w:bookmarkStart w:id="59" w:name="_Toc157643136"/>
      <w:r w:rsidRPr="00AA62BB">
        <w:rPr>
          <w:rFonts w:ascii="David" w:hAnsi="David" w:cs="David"/>
          <w:b/>
          <w:bCs/>
          <w:sz w:val="26"/>
          <w:szCs w:val="26"/>
          <w:rtl/>
        </w:rPr>
        <w:t>מ</w:t>
      </w:r>
      <w:r w:rsidR="00F5598F" w:rsidRPr="00AA62BB">
        <w:rPr>
          <w:rFonts w:ascii="David" w:eastAsia="Times New Roman" w:hAnsi="David" w:cs="David"/>
          <w:b/>
          <w:bCs/>
          <w:sz w:val="26"/>
          <w:szCs w:val="26"/>
          <w:rtl/>
        </w:rPr>
        <w:t>ילון מושגים</w:t>
      </w:r>
      <w:bookmarkEnd w:id="58"/>
      <w:bookmarkEnd w:id="59"/>
    </w:p>
    <w:p w14:paraId="79EDC8C1" w14:textId="77777777" w:rsidR="005035D6" w:rsidRPr="00AA62BB" w:rsidRDefault="00E5350D" w:rsidP="00417B2E">
      <w:pPr>
        <w:bidi/>
        <w:spacing w:line="276" w:lineRule="auto"/>
        <w:contextualSpacing/>
        <w:jc w:val="both"/>
        <w:rPr>
          <w:rFonts w:ascii="David" w:hAnsi="David" w:cs="David"/>
          <w:sz w:val="24"/>
          <w:szCs w:val="24"/>
        </w:rPr>
      </w:pPr>
      <w:r w:rsidRPr="00E5350D">
        <w:rPr>
          <w:rFonts w:ascii="David" w:hAnsi="David" w:cs="David"/>
          <w:i/>
          <w:iCs/>
          <w:sz w:val="24"/>
          <w:szCs w:val="24"/>
          <w:rPrChange w:id="60" w:author="ירון" w:date="2024-02-01T10:41:00Z">
            <w:rPr>
              <w:rFonts w:ascii="David" w:hAnsi="David" w:cs="David"/>
              <w:sz w:val="24"/>
              <w:szCs w:val="24"/>
            </w:rPr>
          </w:rPrChange>
        </w:rPr>
        <w:t>CPU</w:t>
      </w:r>
      <w:r w:rsidR="005035D6" w:rsidRPr="00AA62BB">
        <w:rPr>
          <w:rFonts w:ascii="David" w:hAnsi="David" w:cs="David"/>
          <w:sz w:val="24"/>
          <w:szCs w:val="24"/>
          <w:rtl/>
        </w:rPr>
        <w:t xml:space="preserve"> </w:t>
      </w:r>
      <w:r w:rsidR="008F38F0" w:rsidRPr="00AA62BB">
        <w:rPr>
          <w:rFonts w:ascii="David" w:hAnsi="David" w:cs="David"/>
          <w:sz w:val="24"/>
          <w:szCs w:val="24"/>
          <w:rtl/>
        </w:rPr>
        <w:t>(</w:t>
      </w:r>
      <w:r w:rsidR="005035D6" w:rsidRPr="00AA62BB">
        <w:rPr>
          <w:rFonts w:ascii="David" w:hAnsi="David" w:cs="David"/>
          <w:sz w:val="24"/>
          <w:szCs w:val="24"/>
        </w:rPr>
        <w:t>Central Processing Unit</w:t>
      </w:r>
      <w:r w:rsidR="008F38F0" w:rsidRPr="00AA62BB">
        <w:rPr>
          <w:rFonts w:ascii="David" w:hAnsi="David" w:cs="David"/>
          <w:sz w:val="24"/>
          <w:szCs w:val="24"/>
          <w:rtl/>
        </w:rPr>
        <w:t>)</w:t>
      </w:r>
      <w:r w:rsidR="00417B2E" w:rsidRPr="00AA62BB">
        <w:rPr>
          <w:rFonts w:ascii="David" w:hAnsi="David" w:cs="David"/>
          <w:sz w:val="24"/>
          <w:szCs w:val="24"/>
          <w:rtl/>
        </w:rPr>
        <w:t>:</w:t>
      </w:r>
      <w:r w:rsidR="008F38F0" w:rsidRPr="00AA62BB">
        <w:rPr>
          <w:rFonts w:ascii="David" w:hAnsi="David" w:cs="David"/>
          <w:sz w:val="24"/>
          <w:szCs w:val="24"/>
          <w:rtl/>
        </w:rPr>
        <w:t xml:space="preserve"> </w:t>
      </w:r>
      <w:r w:rsidR="005035D6" w:rsidRPr="00AA62BB">
        <w:rPr>
          <w:rFonts w:ascii="David" w:hAnsi="David" w:cs="David"/>
          <w:sz w:val="24"/>
          <w:szCs w:val="24"/>
          <w:rtl/>
        </w:rPr>
        <w:t xml:space="preserve">המרכיב העיקרי של מחשב המבצע הוראות של תוכנית </w:t>
      </w:r>
      <w:r w:rsidR="008F38F0" w:rsidRPr="00AA62BB">
        <w:rPr>
          <w:rFonts w:ascii="David" w:hAnsi="David" w:cs="David"/>
          <w:sz w:val="24"/>
          <w:szCs w:val="24"/>
          <w:rtl/>
        </w:rPr>
        <w:t>מחשב.</w:t>
      </w:r>
    </w:p>
    <w:p w14:paraId="323B81CF" w14:textId="5933C70A" w:rsidR="005035D6" w:rsidRPr="00AA62BB" w:rsidRDefault="005035D6" w:rsidP="007106C3">
      <w:pPr>
        <w:bidi/>
        <w:spacing w:line="276" w:lineRule="auto"/>
        <w:contextualSpacing/>
        <w:jc w:val="both"/>
        <w:rPr>
          <w:rFonts w:ascii="David" w:hAnsi="David" w:cs="David"/>
          <w:sz w:val="24"/>
          <w:szCs w:val="24"/>
          <w:rtl/>
        </w:rPr>
      </w:pPr>
      <w:r w:rsidRPr="00AA62BB">
        <w:rPr>
          <w:rFonts w:ascii="David" w:hAnsi="David" w:cs="David"/>
          <w:sz w:val="24"/>
          <w:szCs w:val="24"/>
        </w:rPr>
        <w:t xml:space="preserve">Raspberry Pi </w:t>
      </w:r>
      <w:r w:rsidR="007106C3">
        <w:rPr>
          <w:rFonts w:ascii="David" w:hAnsi="David" w:cs="David"/>
          <w:sz w:val="24"/>
          <w:szCs w:val="24"/>
        </w:rPr>
        <w:t>5</w:t>
      </w:r>
      <w:r w:rsidRPr="00AA62BB">
        <w:rPr>
          <w:rFonts w:ascii="David" w:hAnsi="David" w:cs="David"/>
          <w:sz w:val="24"/>
          <w:szCs w:val="24"/>
          <w:rtl/>
        </w:rPr>
        <w:t xml:space="preserve">: מחשב קטן עם לוח יחיד שפותח על ידי קרן </w:t>
      </w:r>
      <w:r w:rsidRPr="00AA62BB">
        <w:rPr>
          <w:rFonts w:ascii="David" w:hAnsi="David" w:cs="David"/>
          <w:sz w:val="24"/>
          <w:szCs w:val="24"/>
        </w:rPr>
        <w:t>Raspberry Pi</w:t>
      </w:r>
      <w:r w:rsidRPr="00AA62BB">
        <w:rPr>
          <w:rFonts w:ascii="David" w:hAnsi="David" w:cs="David"/>
          <w:sz w:val="24"/>
          <w:szCs w:val="24"/>
          <w:rtl/>
        </w:rPr>
        <w:t>, פופולרי בשל הרבגוניות שלו ובמחיר סביר.</w:t>
      </w:r>
    </w:p>
    <w:p w14:paraId="2FEFB90B" w14:textId="77777777" w:rsidR="00E21ED3" w:rsidRPr="00AA62BB" w:rsidRDefault="00E5350D" w:rsidP="00417B2E">
      <w:pPr>
        <w:bidi/>
        <w:spacing w:line="276" w:lineRule="auto"/>
        <w:contextualSpacing/>
        <w:jc w:val="both"/>
        <w:rPr>
          <w:rFonts w:ascii="David" w:hAnsi="David" w:cs="David"/>
          <w:sz w:val="24"/>
          <w:szCs w:val="24"/>
          <w:rtl/>
        </w:rPr>
      </w:pPr>
      <w:r w:rsidRPr="00E5350D">
        <w:rPr>
          <w:rFonts w:ascii="David" w:hAnsi="David" w:cs="David"/>
          <w:i/>
          <w:iCs/>
          <w:sz w:val="24"/>
          <w:szCs w:val="24"/>
          <w:rPrChange w:id="61" w:author="ירון" w:date="2024-02-01T10:41:00Z">
            <w:rPr>
              <w:rFonts w:ascii="David" w:hAnsi="David" w:cs="David"/>
              <w:sz w:val="24"/>
              <w:szCs w:val="24"/>
            </w:rPr>
          </w:rPrChange>
        </w:rPr>
        <w:t>Linux</w:t>
      </w:r>
      <w:r w:rsidR="002127BB" w:rsidRPr="00AA62BB">
        <w:rPr>
          <w:rFonts w:ascii="David" w:hAnsi="David" w:cs="David"/>
          <w:sz w:val="24"/>
          <w:szCs w:val="24"/>
          <w:rtl/>
        </w:rPr>
        <w:t>:</w:t>
      </w:r>
      <w:r w:rsidR="00E21ED3" w:rsidRPr="00AA62BB">
        <w:rPr>
          <w:rFonts w:ascii="David" w:hAnsi="David" w:cs="David"/>
          <w:sz w:val="24"/>
          <w:szCs w:val="24"/>
        </w:rPr>
        <w:t xml:space="preserve"> </w:t>
      </w:r>
      <w:r w:rsidR="00E21ED3" w:rsidRPr="00AA62BB">
        <w:rPr>
          <w:rFonts w:ascii="David" w:hAnsi="David" w:cs="David"/>
          <w:sz w:val="24"/>
          <w:szCs w:val="24"/>
          <w:rtl/>
        </w:rPr>
        <w:t xml:space="preserve"> משפחה של מערכות הפעלה דמויות </w:t>
      </w:r>
      <w:r w:rsidR="00E21ED3" w:rsidRPr="00AA62BB">
        <w:rPr>
          <w:rFonts w:ascii="David" w:hAnsi="David" w:cs="David"/>
          <w:sz w:val="24"/>
          <w:szCs w:val="24"/>
        </w:rPr>
        <w:t>Unix</w:t>
      </w:r>
      <w:r w:rsidR="00E21ED3" w:rsidRPr="00AA62BB">
        <w:rPr>
          <w:rFonts w:ascii="David" w:hAnsi="David" w:cs="David"/>
          <w:sz w:val="24"/>
          <w:szCs w:val="24"/>
          <w:rtl/>
        </w:rPr>
        <w:t xml:space="preserve"> בקוד פתוח המבוססות על ליבת לינוקס, בשימוש נרחב בשרתים, מחשבים ומערכות משובצות.</w:t>
      </w:r>
    </w:p>
    <w:p w14:paraId="1A9AA27B" w14:textId="77777777" w:rsidR="005035D6" w:rsidRPr="00AA62BB" w:rsidRDefault="00E5350D" w:rsidP="00417B2E">
      <w:pPr>
        <w:bidi/>
        <w:spacing w:line="276" w:lineRule="auto"/>
        <w:contextualSpacing/>
        <w:jc w:val="both"/>
        <w:rPr>
          <w:rFonts w:ascii="David" w:hAnsi="David" w:cs="David"/>
          <w:sz w:val="24"/>
          <w:szCs w:val="24"/>
        </w:rPr>
      </w:pPr>
      <w:r w:rsidRPr="00E5350D">
        <w:rPr>
          <w:rFonts w:ascii="David" w:hAnsi="David" w:cs="David"/>
          <w:i/>
          <w:iCs/>
          <w:sz w:val="24"/>
          <w:szCs w:val="24"/>
          <w:rtl/>
          <w:rPrChange w:id="62" w:author="ירון" w:date="2024-02-01T10:41:00Z">
            <w:rPr>
              <w:rFonts w:ascii="David" w:hAnsi="David" w:cs="David"/>
              <w:sz w:val="24"/>
              <w:szCs w:val="24"/>
              <w:rtl/>
            </w:rPr>
          </w:rPrChange>
        </w:rPr>
        <w:t>חיישן</w:t>
      </w:r>
      <w:r w:rsidR="005035D6" w:rsidRPr="00AA62BB">
        <w:rPr>
          <w:rFonts w:ascii="David" w:hAnsi="David" w:cs="David"/>
          <w:sz w:val="24"/>
          <w:szCs w:val="24"/>
          <w:rtl/>
        </w:rPr>
        <w:t>: מכשיר שמזהה ומגיב לכניסות מהסביבה הפיזית, וממיר אותן לאותות.</w:t>
      </w:r>
    </w:p>
    <w:p w14:paraId="39580719" w14:textId="77777777" w:rsidR="005035D6" w:rsidRPr="00AA62BB" w:rsidRDefault="00E5350D" w:rsidP="00417B2E">
      <w:pPr>
        <w:bidi/>
        <w:spacing w:line="276" w:lineRule="auto"/>
        <w:contextualSpacing/>
        <w:jc w:val="both"/>
        <w:rPr>
          <w:rFonts w:ascii="David" w:hAnsi="David" w:cs="David"/>
          <w:sz w:val="24"/>
          <w:szCs w:val="24"/>
          <w:rtl/>
        </w:rPr>
      </w:pPr>
      <w:r w:rsidRPr="00E5350D">
        <w:rPr>
          <w:rFonts w:ascii="David" w:hAnsi="David" w:cs="David"/>
          <w:i/>
          <w:iCs/>
          <w:sz w:val="24"/>
          <w:szCs w:val="24"/>
          <w:rPrChange w:id="63" w:author="ירון" w:date="2024-02-01T10:41:00Z">
            <w:rPr>
              <w:rFonts w:ascii="David" w:hAnsi="David" w:cs="David"/>
              <w:sz w:val="24"/>
              <w:szCs w:val="24"/>
            </w:rPr>
          </w:rPrChange>
        </w:rPr>
        <w:t>Open Source</w:t>
      </w:r>
      <w:r w:rsidR="005035D6" w:rsidRPr="00AA62BB">
        <w:rPr>
          <w:rFonts w:ascii="David" w:hAnsi="David" w:cs="David"/>
          <w:sz w:val="24"/>
          <w:szCs w:val="24"/>
          <w:rtl/>
        </w:rPr>
        <w:t>: תוכנה או חומרה עם רישיון המאפשר לכל אחד להשתמש, לשנות ולהפיץ אותם באופן חופשי.</w:t>
      </w:r>
    </w:p>
    <w:p w14:paraId="10F88A8C" w14:textId="77777777" w:rsidR="00F17141" w:rsidRPr="00AA62BB" w:rsidRDefault="00F17141" w:rsidP="005672A5">
      <w:pPr>
        <w:bidi/>
        <w:spacing w:line="276" w:lineRule="auto"/>
        <w:contextualSpacing/>
        <w:rPr>
          <w:rFonts w:ascii="David" w:hAnsi="David" w:cs="David"/>
          <w:sz w:val="24"/>
          <w:szCs w:val="24"/>
          <w:rtl/>
        </w:rPr>
      </w:pPr>
    </w:p>
    <w:p w14:paraId="29E7E77D" w14:textId="77777777" w:rsidR="002127BB" w:rsidRPr="00AA62BB" w:rsidRDefault="002127BB">
      <w:pPr>
        <w:rPr>
          <w:rFonts w:ascii="David" w:hAnsi="David" w:cs="David"/>
          <w:sz w:val="24"/>
          <w:szCs w:val="24"/>
        </w:rPr>
      </w:pPr>
      <w:r w:rsidRPr="00AA62BB">
        <w:rPr>
          <w:rFonts w:ascii="David" w:hAnsi="David" w:cs="David"/>
          <w:sz w:val="24"/>
          <w:szCs w:val="24"/>
        </w:rPr>
        <w:br w:type="page"/>
      </w:r>
    </w:p>
    <w:p w14:paraId="5B38C02C" w14:textId="3F2C8EBE" w:rsidR="00B40B23" w:rsidRPr="001E7E96" w:rsidRDefault="002127BB" w:rsidP="001E7E96">
      <w:pPr>
        <w:pStyle w:val="a6"/>
        <w:numPr>
          <w:ilvl w:val="0"/>
          <w:numId w:val="22"/>
        </w:numPr>
        <w:bidi/>
        <w:spacing w:line="276" w:lineRule="auto"/>
        <w:outlineLvl w:val="0"/>
        <w:rPr>
          <w:rFonts w:ascii="David" w:hAnsi="David" w:cs="David"/>
          <w:b/>
          <w:bCs/>
          <w:sz w:val="28"/>
          <w:szCs w:val="28"/>
        </w:rPr>
      </w:pPr>
      <w:bookmarkStart w:id="64" w:name="_Toc157643137"/>
      <w:r w:rsidRPr="00AA62BB">
        <w:rPr>
          <w:rFonts w:ascii="David" w:hAnsi="David" w:cs="David"/>
          <w:b/>
          <w:bCs/>
          <w:sz w:val="28"/>
          <w:szCs w:val="28"/>
          <w:rtl/>
        </w:rPr>
        <w:lastRenderedPageBreak/>
        <w:t>מבוא</w:t>
      </w:r>
      <w:bookmarkEnd w:id="64"/>
      <w:r w:rsidR="00A25A7F" w:rsidRPr="001E7E96">
        <w:rPr>
          <w:rFonts w:ascii="David" w:hAnsi="David" w:cs="David"/>
          <w:b/>
          <w:bCs/>
          <w:sz w:val="28"/>
          <w:szCs w:val="28"/>
        </w:rPr>
        <w:t> </w:t>
      </w:r>
    </w:p>
    <w:p w14:paraId="6CBD50EF" w14:textId="77777777" w:rsidR="001E7E96" w:rsidRDefault="008D2509" w:rsidP="001D2763">
      <w:pPr>
        <w:pStyle w:val="a6"/>
        <w:bidi/>
        <w:spacing w:line="276" w:lineRule="auto"/>
        <w:ind w:left="418"/>
        <w:outlineLvl w:val="0"/>
        <w:rPr>
          <w:rFonts w:ascii="David" w:eastAsia="Times New Roman" w:hAnsi="David" w:cs="David"/>
          <w:sz w:val="24"/>
          <w:szCs w:val="24"/>
          <w:rtl/>
        </w:rPr>
      </w:pPr>
      <w:r w:rsidRPr="00B40B23">
        <w:rPr>
          <w:rFonts w:ascii="David" w:eastAsia="Times New Roman" w:hAnsi="David" w:cs="David"/>
          <w:sz w:val="24"/>
          <w:szCs w:val="24"/>
          <w:rtl/>
        </w:rPr>
        <w:t>בית לוינשטיין הינו בית חולים המתמ</w:t>
      </w:r>
      <w:r w:rsidR="001D2763">
        <w:rPr>
          <w:rFonts w:ascii="David" w:eastAsia="Times New Roman" w:hAnsi="David" w:cs="David"/>
          <w:sz w:val="24"/>
          <w:szCs w:val="24"/>
          <w:rtl/>
        </w:rPr>
        <w:t>חה בשיקום פיזי, נפשי, ורפואי של</w:t>
      </w:r>
      <w:r w:rsidR="001D2763">
        <w:rPr>
          <w:rFonts w:ascii="David" w:eastAsia="Times New Roman" w:hAnsi="David" w:cs="David" w:hint="cs"/>
          <w:sz w:val="24"/>
          <w:szCs w:val="24"/>
          <w:rtl/>
        </w:rPr>
        <w:t xml:space="preserve"> </w:t>
      </w:r>
      <w:r w:rsidRPr="00B40B23">
        <w:rPr>
          <w:rFonts w:ascii="David" w:eastAsia="Times New Roman" w:hAnsi="David" w:cs="David"/>
          <w:sz w:val="24"/>
          <w:szCs w:val="24"/>
          <w:rtl/>
        </w:rPr>
        <w:t>חולים עם מגבלות פיזיות. לבית לוינשטיין כחלק מהשיקום הפיזי מספר מתקני כושר ואחד מהם הוא מתקן פדלים שמשמש עבור מטופלים לשיקום הגפיים ,ואף לחלק מהמטופלים פשוט פעילות גופנית כדי למנוע התנוונות .</w:t>
      </w:r>
    </w:p>
    <w:p w14:paraId="5FC10CCB" w14:textId="0AF4CF31" w:rsidR="002127BB" w:rsidRPr="001D2763" w:rsidRDefault="00D86A9F" w:rsidP="001E7E96">
      <w:pPr>
        <w:pStyle w:val="a6"/>
        <w:bidi/>
        <w:spacing w:line="276" w:lineRule="auto"/>
        <w:ind w:left="418"/>
        <w:outlineLvl w:val="0"/>
        <w:rPr>
          <w:rFonts w:ascii="David" w:hAnsi="David" w:cs="David"/>
          <w:b/>
          <w:bCs/>
          <w:sz w:val="28"/>
          <w:szCs w:val="28"/>
          <w:rtl/>
        </w:rPr>
      </w:pPr>
      <w:r>
        <w:rPr>
          <w:rFonts w:ascii="David" w:hAnsi="David" w:cs="David"/>
          <w:noProof/>
          <w:rtl/>
        </w:rPr>
        <mc:AlternateContent>
          <mc:Choice Requires="wps">
            <w:drawing>
              <wp:anchor distT="0" distB="0" distL="114300" distR="114300" simplePos="0" relativeHeight="251649024" behindDoc="0" locked="0" layoutInCell="1" allowOverlap="1" wp14:anchorId="6E0810FB" wp14:editId="5B806F0B">
                <wp:simplePos x="0" y="0"/>
                <wp:positionH relativeFrom="column">
                  <wp:posOffset>-4317365</wp:posOffset>
                </wp:positionH>
                <wp:positionV relativeFrom="paragraph">
                  <wp:posOffset>92710</wp:posOffset>
                </wp:positionV>
                <wp:extent cx="2390775" cy="258445"/>
                <wp:effectExtent l="0" t="0" r="0" b="0"/>
                <wp:wrapThrough wrapText="bothSides">
                  <wp:wrapPolygon edited="0">
                    <wp:start x="0" y="0"/>
                    <wp:lineTo x="0" y="20698"/>
                    <wp:lineTo x="21514" y="20698"/>
                    <wp:lineTo x="21514" y="0"/>
                    <wp:lineTo x="0" y="0"/>
                  </wp:wrapPolygon>
                </wp:wrapThrough>
                <wp:docPr id="14" name="תיבת טקסט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58445"/>
                        </a:xfrm>
                        <a:prstGeom prst="rect">
                          <a:avLst/>
                        </a:prstGeom>
                        <a:solidFill>
                          <a:prstClr val="white"/>
                        </a:solidFill>
                        <a:ln>
                          <a:noFill/>
                        </a:ln>
                      </wps:spPr>
                      <wps:txbx>
                        <w:txbxContent>
                          <w:p w14:paraId="284CDB53" w14:textId="2FD6D7EB" w:rsidR="00CF7C4C" w:rsidRPr="007C411A" w:rsidRDefault="00CF7C4C" w:rsidP="001C6D92">
                            <w:pPr>
                              <w:pStyle w:val="a4"/>
                              <w:bidi/>
                              <w:rPr>
                                <w:rFonts w:eastAsia="Times New Roman" w:cs="David"/>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6E0810FB" id="_x0000_t202" coordsize="21600,21600" o:spt="202" path="m,l,21600r21600,l21600,xe">
                <v:stroke joinstyle="miter"/>
                <v:path gradientshapeok="t" o:connecttype="rect"/>
              </v:shapetype>
              <v:shape id="תיבת טקסט 14" o:spid="_x0000_s1026" type="#_x0000_t202" style="position:absolute;left:0;text-align:left;margin-left:-339.95pt;margin-top:7.3pt;width:188.25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" stroked="f">
                <v:path arrowok="t"/>
                <v:textbox style="mso-fit-shape-to-text:t" inset="0,0,0,0">
                  <w:txbxContent>
                    <w:p w14:paraId="284CDB53" w14:textId="2FD6D7EB" w:rsidR="00CF7C4C" w:rsidRPr="007C411A" w:rsidRDefault="00CF7C4C" w:rsidP="001C6D92">
                      <w:pPr>
                        <w:pStyle w:val="a4"/>
                        <w:bidi/>
                        <w:rPr>
                          <w:rFonts w:eastAsia="Times New Roman" w:cs="David"/>
                          <w:noProof/>
                          <w:szCs w:val="24"/>
                        </w:rPr>
                      </w:pPr>
                    </w:p>
                  </w:txbxContent>
                </v:textbox>
                <w10:wrap type="through"/>
              </v:shape>
            </w:pict>
          </mc:Fallback>
        </mc:AlternateContent>
      </w:r>
    </w:p>
    <w:p w14:paraId="09544BCA" w14:textId="552F76B1" w:rsidR="00B40B23" w:rsidRPr="001E0C4D" w:rsidRDefault="003941E7">
      <w:pPr>
        <w:pStyle w:val="a6"/>
        <w:numPr>
          <w:ilvl w:val="1"/>
          <w:numId w:val="22"/>
        </w:numPr>
        <w:bidi/>
        <w:spacing w:line="276" w:lineRule="auto"/>
        <w:outlineLvl w:val="1"/>
        <w:rPr>
          <w:rFonts w:ascii="David" w:eastAsia="Times New Roman" w:hAnsi="David" w:cs="David"/>
          <w:b/>
          <w:bCs/>
          <w:sz w:val="28"/>
          <w:szCs w:val="28"/>
        </w:rPr>
        <w:pPrChange w:id="65" w:author="ירון" w:date="2024-02-01T14:27:00Z">
          <w:pPr>
            <w:pStyle w:val="a6"/>
            <w:numPr>
              <w:numId w:val="22"/>
            </w:numPr>
            <w:bidi/>
            <w:spacing w:line="276" w:lineRule="auto"/>
            <w:ind w:left="360" w:hanging="360"/>
            <w:jc w:val="both"/>
          </w:pPr>
        </w:pPrChange>
      </w:pPr>
      <w:bookmarkStart w:id="66" w:name="_Toc153827773"/>
      <w:bookmarkStart w:id="67" w:name="_Toc157643138"/>
      <w:r w:rsidRPr="001E0C4D">
        <w:rPr>
          <w:rFonts w:ascii="David" w:eastAsia="Times New Roman" w:hAnsi="David" w:cs="David"/>
          <w:b/>
          <w:bCs/>
          <w:sz w:val="28"/>
          <w:szCs w:val="28"/>
          <w:rtl/>
        </w:rPr>
        <w:t>הגדרת הבעיה</w:t>
      </w:r>
      <w:bookmarkEnd w:id="66"/>
      <w:bookmarkEnd w:id="67"/>
    </w:p>
    <w:p w14:paraId="1AEFD35E" w14:textId="2DCED31A" w:rsidR="008D2509" w:rsidRDefault="008D2509" w:rsidP="00B40B23">
      <w:pPr>
        <w:pStyle w:val="a6"/>
        <w:bidi/>
        <w:spacing w:line="276" w:lineRule="auto"/>
        <w:ind w:left="432"/>
        <w:outlineLvl w:val="1"/>
        <w:rPr>
          <w:rFonts w:ascii="David" w:eastAsia="Times New Roman" w:hAnsi="David" w:cs="David"/>
          <w:b/>
          <w:bCs/>
          <w:sz w:val="26"/>
          <w:szCs w:val="26"/>
          <w:rtl/>
        </w:rPr>
      </w:pPr>
      <w:r w:rsidRPr="00B40B23">
        <w:rPr>
          <w:rFonts w:ascii="David" w:eastAsia="Times New Roman" w:hAnsi="David" w:cs="David"/>
          <w:sz w:val="24"/>
          <w:szCs w:val="24"/>
          <w:rtl/>
        </w:rPr>
        <w:t xml:space="preserve">בעולם השיקום, מתקני פדלים הופכים לכלי חיוני </w:t>
      </w:r>
      <w:r w:rsidRPr="00B40B23">
        <w:rPr>
          <w:rFonts w:ascii="David" w:eastAsia="Times New Roman" w:hAnsi="David" w:cs="David" w:hint="cs"/>
          <w:sz w:val="24"/>
          <w:szCs w:val="24"/>
          <w:rtl/>
        </w:rPr>
        <w:t>המקל</w:t>
      </w:r>
      <w:r w:rsidRPr="00B40B23">
        <w:rPr>
          <w:rFonts w:ascii="David" w:eastAsia="Times New Roman" w:hAnsi="David" w:cs="David"/>
          <w:sz w:val="24"/>
          <w:szCs w:val="24"/>
          <w:rtl/>
        </w:rPr>
        <w:t xml:space="preserve"> על מטופלים במהלך שיקומם. למטופלים </w:t>
      </w:r>
      <w:r w:rsidRPr="00B40B23">
        <w:rPr>
          <w:rFonts w:ascii="David" w:eastAsia="Times New Roman" w:hAnsi="David" w:cs="David" w:hint="cs"/>
          <w:sz w:val="24"/>
          <w:szCs w:val="24"/>
          <w:rtl/>
        </w:rPr>
        <w:t>אין רצון ומוטיבציה</w:t>
      </w:r>
      <w:r w:rsidRPr="00B40B23">
        <w:rPr>
          <w:rFonts w:ascii="David" w:eastAsia="Times New Roman" w:hAnsi="David" w:cs="David"/>
          <w:sz w:val="24"/>
          <w:szCs w:val="24"/>
          <w:rtl/>
        </w:rPr>
        <w:t xml:space="preserve"> לדווש, </w:t>
      </w:r>
      <w:r w:rsidRPr="00B40B23">
        <w:rPr>
          <w:rFonts w:ascii="David" w:eastAsia="Times New Roman" w:hAnsi="David" w:cs="David" w:hint="cs"/>
          <w:sz w:val="24"/>
          <w:szCs w:val="24"/>
          <w:rtl/>
        </w:rPr>
        <w:t xml:space="preserve">וכדי </w:t>
      </w:r>
      <w:r w:rsidRPr="00B40B23">
        <w:rPr>
          <w:rFonts w:ascii="David" w:eastAsia="Times New Roman" w:hAnsi="David" w:cs="David"/>
          <w:sz w:val="24"/>
          <w:szCs w:val="24"/>
          <w:rtl/>
        </w:rPr>
        <w:t xml:space="preserve">להשגיח עליהם כל הזמן </w:t>
      </w:r>
      <w:r w:rsidRPr="00B40B23">
        <w:rPr>
          <w:rFonts w:ascii="David" w:eastAsia="Times New Roman" w:hAnsi="David" w:cs="David" w:hint="cs"/>
          <w:sz w:val="24"/>
          <w:szCs w:val="24"/>
          <w:rtl/>
        </w:rPr>
        <w:t>דרוש</w:t>
      </w:r>
      <w:r w:rsidRPr="00B40B23">
        <w:rPr>
          <w:rFonts w:ascii="David" w:eastAsia="Times New Roman" w:hAnsi="David" w:cs="David"/>
          <w:sz w:val="24"/>
          <w:szCs w:val="24"/>
          <w:rtl/>
        </w:rPr>
        <w:t xml:space="preserve"> כוח אדם שאינו </w:t>
      </w:r>
      <w:r w:rsidRPr="00B40B23">
        <w:rPr>
          <w:rFonts w:ascii="David" w:eastAsia="Times New Roman" w:hAnsi="David" w:cs="David" w:hint="cs"/>
          <w:sz w:val="24"/>
          <w:szCs w:val="24"/>
          <w:rtl/>
        </w:rPr>
        <w:t>זמין תמיד</w:t>
      </w:r>
      <w:r w:rsidRPr="00B40B23">
        <w:rPr>
          <w:rFonts w:ascii="David" w:eastAsia="Times New Roman" w:hAnsi="David" w:cs="David"/>
          <w:sz w:val="24"/>
          <w:szCs w:val="24"/>
          <w:rtl/>
        </w:rPr>
        <w:t xml:space="preserve">. מתקני הפדלים שלנו מספקים להם את התמיכה החשובה והמתמשכת שזקוקים כדי לקדם את </w:t>
      </w:r>
      <w:r w:rsidRPr="00B40B23">
        <w:rPr>
          <w:rFonts w:ascii="David" w:eastAsia="Times New Roman" w:hAnsi="David" w:cs="David" w:hint="cs"/>
          <w:sz w:val="24"/>
          <w:szCs w:val="24"/>
          <w:rtl/>
        </w:rPr>
        <w:t>ההתקדמות</w:t>
      </w:r>
      <w:r w:rsidRPr="00B40B23">
        <w:rPr>
          <w:rFonts w:ascii="David" w:eastAsia="Times New Roman" w:hAnsi="David" w:cs="David"/>
          <w:sz w:val="24"/>
          <w:szCs w:val="24"/>
          <w:rtl/>
        </w:rPr>
        <w:t xml:space="preserve"> ולחזק את הגפיים בדרך יעילה ונעימה</w:t>
      </w:r>
      <w:r w:rsidRPr="00B40B23">
        <w:rPr>
          <w:rFonts w:ascii="David" w:eastAsia="Times New Roman" w:hAnsi="David" w:cs="David" w:hint="cs"/>
          <w:sz w:val="24"/>
          <w:szCs w:val="24"/>
          <w:rtl/>
        </w:rPr>
        <w:t>.</w:t>
      </w:r>
    </w:p>
    <w:p w14:paraId="728548C3" w14:textId="77777777" w:rsidR="001E7E96" w:rsidRPr="00B40B23" w:rsidRDefault="001E7E96" w:rsidP="001E7E96">
      <w:pPr>
        <w:pStyle w:val="a6"/>
        <w:bidi/>
        <w:spacing w:line="276" w:lineRule="auto"/>
        <w:ind w:left="432"/>
        <w:outlineLvl w:val="1"/>
        <w:rPr>
          <w:rFonts w:ascii="David" w:eastAsia="Times New Roman" w:hAnsi="David" w:cs="David"/>
          <w:b/>
          <w:bCs/>
          <w:sz w:val="26"/>
          <w:szCs w:val="26"/>
          <w:rtl/>
        </w:rPr>
      </w:pPr>
    </w:p>
    <w:p w14:paraId="31678799" w14:textId="77777777" w:rsidR="001D2763" w:rsidRPr="00B40B23" w:rsidRDefault="001D2763" w:rsidP="001D2763">
      <w:pPr>
        <w:pStyle w:val="a6"/>
        <w:bidi/>
        <w:spacing w:line="276" w:lineRule="auto"/>
        <w:ind w:left="432"/>
        <w:rPr>
          <w:ins w:id="68" w:author="ירון" w:date="2024-02-01T14:27:00Z"/>
          <w:rFonts w:ascii="David" w:eastAsia="Times New Roman" w:hAnsi="David" w:cs="David"/>
          <w:sz w:val="24"/>
          <w:szCs w:val="24"/>
          <w:rtl/>
        </w:rPr>
      </w:pPr>
    </w:p>
    <w:p w14:paraId="321003FE" w14:textId="620AE70A" w:rsidR="002F3AA0" w:rsidRDefault="00B40B23" w:rsidP="00B40B23">
      <w:pPr>
        <w:pStyle w:val="a6"/>
        <w:numPr>
          <w:ilvl w:val="0"/>
          <w:numId w:val="22"/>
        </w:numPr>
        <w:bidi/>
        <w:spacing w:line="276" w:lineRule="auto"/>
        <w:rPr>
          <w:rFonts w:ascii="David" w:hAnsi="David" w:cs="David"/>
          <w:sz w:val="24"/>
          <w:szCs w:val="24"/>
        </w:rPr>
      </w:pPr>
      <w:r w:rsidRPr="00AA62BB">
        <w:rPr>
          <w:rFonts w:ascii="David" w:eastAsia="Times New Roman" w:hAnsi="David" w:cs="David"/>
          <w:b/>
          <w:bCs/>
          <w:sz w:val="28"/>
          <w:szCs w:val="28"/>
          <w:rtl/>
        </w:rPr>
        <w:t>סקירת ספרות</w:t>
      </w:r>
      <w:r w:rsidR="00FA3357">
        <w:rPr>
          <w:rFonts w:ascii="David" w:hAnsi="David" w:cs="David" w:hint="cs"/>
          <w:sz w:val="24"/>
          <w:szCs w:val="24"/>
          <w:rtl/>
        </w:rPr>
        <w:t xml:space="preserve"> </w:t>
      </w:r>
      <w:r w:rsidR="00FA3357" w:rsidRPr="00FA3357">
        <w:rPr>
          <w:rFonts w:ascii="David" w:hAnsi="David" w:cs="David"/>
          <w:b/>
          <w:bCs/>
          <w:sz w:val="28"/>
          <w:szCs w:val="28"/>
          <w:rtl/>
        </w:rPr>
        <w:t>–</w:t>
      </w:r>
      <w:r w:rsidR="00FA3357" w:rsidRPr="00FA3357">
        <w:rPr>
          <w:rFonts w:ascii="David" w:hAnsi="David" w:cs="David" w:hint="cs"/>
          <w:b/>
          <w:bCs/>
          <w:sz w:val="28"/>
          <w:szCs w:val="28"/>
          <w:rtl/>
        </w:rPr>
        <w:t xml:space="preserve"> פתרונות קיימים</w:t>
      </w:r>
    </w:p>
    <w:p w14:paraId="60A8B8F4" w14:textId="323DB4FC" w:rsidR="001D2763" w:rsidRPr="001D2763" w:rsidRDefault="00CF7C4C" w:rsidP="001D2763">
      <w:pPr>
        <w:pStyle w:val="a6"/>
        <w:bidi/>
        <w:spacing w:line="276" w:lineRule="auto"/>
        <w:ind w:left="360"/>
        <w:rPr>
          <w:rFonts w:ascii="David" w:hAnsi="David" w:cs="David"/>
          <w:sz w:val="24"/>
          <w:szCs w:val="24"/>
          <w:rtl/>
        </w:rPr>
      </w:pPr>
      <w:sdt>
        <w:sdtPr>
          <w:rPr>
            <w:rFonts w:ascii="David" w:hAnsi="David" w:cs="David"/>
            <w:sz w:val="24"/>
            <w:szCs w:val="24"/>
            <w:rtl/>
          </w:rPr>
          <w:tag w:val="goog_rdk_134"/>
          <w:id w:val="2116320617"/>
        </w:sdtPr>
        <w:sdtContent>
          <w:r w:rsidR="001D2763" w:rsidRPr="001D2763">
            <w:rPr>
              <w:rFonts w:ascii="David" w:eastAsia="Arial" w:hAnsi="David" w:cs="David"/>
              <w:color w:val="1D2125"/>
              <w:sz w:val="24"/>
              <w:szCs w:val="24"/>
              <w:highlight w:val="white"/>
              <w:rtl/>
            </w:rPr>
            <w:t xml:space="preserve"> כיום</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35"/>
          <w:id w:val="-1982994470"/>
        </w:sdtPr>
        <w:sdtContent>
          <w:r w:rsidR="001D2763" w:rsidRPr="001D2763">
            <w:rPr>
              <w:rFonts w:ascii="David" w:eastAsia="Arial" w:hAnsi="David" w:cs="David"/>
              <w:color w:val="1D2125"/>
              <w:sz w:val="24"/>
              <w:szCs w:val="24"/>
              <w:highlight w:val="white"/>
              <w:rtl/>
            </w:rPr>
            <w:t>יש</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36"/>
          <w:id w:val="233984208"/>
        </w:sdtPr>
        <w:sdtContent>
          <w:r w:rsidR="001D2763" w:rsidRPr="001D2763">
            <w:rPr>
              <w:rFonts w:ascii="David" w:eastAsia="Arial" w:hAnsi="David" w:cs="David"/>
              <w:color w:val="1D2125"/>
              <w:sz w:val="24"/>
              <w:szCs w:val="24"/>
              <w:highlight w:val="white"/>
              <w:rtl/>
            </w:rPr>
            <w:t>פתרונות</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37"/>
          <w:id w:val="-2029013726"/>
        </w:sdtPr>
        <w:sdtContent>
          <w:r w:rsidR="001D2763" w:rsidRPr="001D2763">
            <w:rPr>
              <w:rFonts w:ascii="David" w:eastAsia="Arial" w:hAnsi="David" w:cs="David"/>
              <w:color w:val="1D2125"/>
              <w:sz w:val="24"/>
              <w:szCs w:val="24"/>
              <w:highlight w:val="white"/>
              <w:rtl/>
            </w:rPr>
            <w:t>עבור</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38"/>
          <w:id w:val="795795080"/>
        </w:sdtPr>
        <w:sdtContent>
          <w:r w:rsidR="001D2763" w:rsidRPr="001D2763">
            <w:rPr>
              <w:rFonts w:ascii="David" w:eastAsia="Arial" w:hAnsi="David" w:cs="David"/>
              <w:color w:val="1D2125"/>
              <w:sz w:val="24"/>
              <w:szCs w:val="24"/>
              <w:highlight w:val="white"/>
              <w:rtl/>
            </w:rPr>
            <w:t>אופניים</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39"/>
          <w:id w:val="-2083978712"/>
        </w:sdtPr>
        <w:sdtContent>
          <w:r w:rsidR="001D2763" w:rsidRPr="001D2763">
            <w:rPr>
              <w:rFonts w:ascii="David" w:eastAsia="Arial" w:hAnsi="David" w:cs="David"/>
              <w:color w:val="1D2125"/>
              <w:sz w:val="24"/>
              <w:szCs w:val="24"/>
              <w:highlight w:val="white"/>
              <w:rtl/>
            </w:rPr>
            <w:t>רגילות</w:t>
          </w:r>
        </w:sdtContent>
      </w:sdt>
      <w:r w:rsidR="001D2763" w:rsidRPr="001D2763">
        <w:rPr>
          <w:rFonts w:ascii="David" w:eastAsia="Quattrocento Sans" w:hAnsi="David" w:cs="David"/>
          <w:color w:val="1D2125"/>
          <w:sz w:val="24"/>
          <w:szCs w:val="24"/>
          <w:highlight w:val="white"/>
          <w:rtl/>
        </w:rPr>
        <w:t xml:space="preserve"> </w:t>
      </w:r>
      <w:sdt>
        <w:sdtPr>
          <w:rPr>
            <w:rFonts w:ascii="David" w:hAnsi="David" w:cs="David"/>
            <w:sz w:val="24"/>
            <w:szCs w:val="24"/>
            <w:rtl/>
          </w:rPr>
          <w:tag w:val="goog_rdk_140"/>
          <w:id w:val="-224607679"/>
        </w:sdtPr>
        <w:sdtContent>
          <w:r w:rsidR="001D2763" w:rsidRPr="001D2763">
            <w:rPr>
              <w:rFonts w:ascii="David" w:eastAsia="Arial" w:hAnsi="David" w:cs="David"/>
              <w:color w:val="1D2125"/>
              <w:sz w:val="24"/>
              <w:szCs w:val="24"/>
              <w:highlight w:val="white"/>
              <w:rtl/>
            </w:rPr>
            <w:t>בעיקר</w:t>
          </w:r>
          <w:r w:rsidR="001D2763" w:rsidRPr="001D2763">
            <w:rPr>
              <w:rFonts w:ascii="David" w:eastAsia="Arial" w:hAnsi="David" w:cs="David"/>
              <w:color w:val="1D2125"/>
              <w:sz w:val="24"/>
              <w:szCs w:val="24"/>
              <w:rtl/>
            </w:rPr>
            <w:t xml:space="preserve"> לדוגמא </w:t>
          </w:r>
          <w:hyperlink r:id="rId9" w:history="1">
            <w:r w:rsidR="001D2763" w:rsidRPr="001D2763">
              <w:rPr>
                <w:rStyle w:val="Hyperlink"/>
                <w:rFonts w:ascii="David" w:eastAsia="Arial" w:hAnsi="David" w:cs="David"/>
                <w:sz w:val="24"/>
                <w:szCs w:val="24"/>
              </w:rPr>
              <w:t>TACK FLOW</w:t>
            </w:r>
          </w:hyperlink>
        </w:sdtContent>
      </w:sdt>
      <w:r w:rsidR="001D2763" w:rsidRPr="001D2763">
        <w:rPr>
          <w:rFonts w:ascii="David" w:eastAsia="Quattrocento Sans" w:hAnsi="David" w:cs="David"/>
          <w:color w:val="1D2125"/>
          <w:sz w:val="24"/>
          <w:szCs w:val="24"/>
          <w:highlight w:val="white"/>
          <w:rtl/>
        </w:rPr>
        <w:t xml:space="preserve"> </w:t>
      </w:r>
      <m:oMath>
        <m:sSup>
          <m:sSupPr>
            <m:ctrlPr>
              <w:rPr>
                <w:rFonts w:ascii="Cambria Math" w:eastAsia="Times New Roman" w:hAnsi="Cambria Math" w:cs="David"/>
                <w:i/>
                <w:sz w:val="24"/>
                <w:szCs w:val="24"/>
              </w:rPr>
            </m:ctrlPr>
          </m:sSupPr>
          <m:e>
            <m:r>
              <w:rPr>
                <w:rFonts w:ascii="Cambria Math" w:eastAsia="Times New Roman" w:hAnsi="Cambria Math" w:cs="David"/>
                <w:sz w:val="24"/>
                <w:szCs w:val="24"/>
              </w:rPr>
              <m:t xml:space="preserve"> </m:t>
            </m:r>
          </m:e>
          <m:sup>
            <m:r>
              <w:rPr>
                <w:rFonts w:ascii="Cambria Math" w:eastAsia="Times New Roman" w:hAnsi="Cambria Math" w:cs="David"/>
                <w:sz w:val="24"/>
                <w:szCs w:val="24"/>
              </w:rPr>
              <m:t>[3]</m:t>
            </m:r>
          </m:sup>
        </m:sSup>
      </m:oMath>
      <w:r w:rsidR="001D2763" w:rsidRPr="001D2763">
        <w:rPr>
          <w:rFonts w:ascii="David" w:eastAsia="Quattrocento Sans" w:hAnsi="David" w:cs="David"/>
          <w:color w:val="1D2125"/>
          <w:sz w:val="24"/>
          <w:szCs w:val="24"/>
          <w:highlight w:val="white"/>
          <w:rtl/>
        </w:rPr>
        <w:t>.</w:t>
      </w:r>
      <w:r w:rsidR="001D2763" w:rsidRPr="001D2763">
        <w:rPr>
          <w:rtl/>
        </w:rPr>
        <w:t xml:space="preserve"> </w:t>
      </w:r>
      <w:r w:rsidR="001D2763" w:rsidRPr="001D2763">
        <w:rPr>
          <w:rFonts w:ascii="David" w:hAnsi="David" w:cs="David"/>
          <w:sz w:val="24"/>
          <w:szCs w:val="24"/>
          <w:rtl/>
        </w:rPr>
        <w:t>חלק מהפתרונות אכן מתבססים על אופניים רגילות שמתקינים עליהן התקן שלמעשה הופך אותן לקבועות ,וקצב הדיווש לנתונים דיגיטליים. כמו כן יש תלות במכשיר שמריץ את האפליקציה מה שיתכן שאין לכל מטופל. כמו  ואז גם אפשר להוסיף מסך וחוויות המשתמש הופכת למשהו הרבה יותר כיף . לדוגמא המוצר :</w:t>
      </w:r>
      <w:r w:rsidR="001D2763" w:rsidRPr="001D2763">
        <w:t xml:space="preserve"> </w:t>
      </w:r>
      <w:hyperlink r:id="rId10" w:history="1">
        <w:r w:rsidR="001D2763" w:rsidRPr="001D2763">
          <w:rPr>
            <w:rStyle w:val="Hyperlink"/>
            <w:rFonts w:ascii="David" w:hAnsi="David" w:cs="David"/>
            <w:sz w:val="24"/>
            <w:szCs w:val="24"/>
            <w:lang w:val="en-GB"/>
          </w:rPr>
          <w:t>Zwift</w:t>
        </w:r>
        <w:r w:rsidR="001D2763" w:rsidRPr="001D2763">
          <w:rPr>
            <w:rStyle w:val="Hyperlink"/>
            <w:rFonts w:ascii="David" w:hAnsi="David" w:cs="David"/>
            <w:sz w:val="24"/>
            <w:szCs w:val="24"/>
          </w:rPr>
          <w:t xml:space="preserve"> </w:t>
        </w:r>
      </w:hyperlink>
      <w:r w:rsidR="001D2763" w:rsidRPr="001D2763">
        <w:rPr>
          <w:rFonts w:ascii="David" w:hAnsi="David" w:cs="David" w:hint="cs"/>
          <w:sz w:val="24"/>
          <w:szCs w:val="24"/>
          <w:rtl/>
        </w:rPr>
        <w:t xml:space="preserve"> </w:t>
      </w:r>
      <m:oMath>
        <m:sSup>
          <m:sSupPr>
            <m:ctrlPr>
              <w:rPr>
                <w:rFonts w:ascii="Cambria Math" w:eastAsia="Times New Roman" w:hAnsi="Cambria Math" w:cs="David"/>
                <w:i/>
                <w:sz w:val="24"/>
                <w:szCs w:val="24"/>
              </w:rPr>
            </m:ctrlPr>
          </m:sSupPr>
          <m:e>
            <m:r>
              <w:rPr>
                <w:rFonts w:ascii="Cambria Math" w:eastAsia="Times New Roman" w:hAnsi="Cambria Math" w:cs="David"/>
                <w:sz w:val="24"/>
                <w:szCs w:val="24"/>
              </w:rPr>
              <m:t xml:space="preserve"> </m:t>
            </m:r>
          </m:e>
          <m:sup>
            <m:r>
              <w:rPr>
                <w:rFonts w:ascii="Cambria Math" w:eastAsia="Times New Roman" w:hAnsi="Cambria Math" w:cs="David"/>
                <w:sz w:val="24"/>
                <w:szCs w:val="24"/>
              </w:rPr>
              <m:t>[1]</m:t>
            </m:r>
          </m:sup>
        </m:sSup>
      </m:oMath>
      <w:r w:rsidR="001D2763" w:rsidRPr="001D2763">
        <w:rPr>
          <w:rFonts w:ascii="David" w:hAnsi="David" w:cs="David" w:hint="cs"/>
          <w:sz w:val="24"/>
          <w:szCs w:val="24"/>
          <w:rtl/>
        </w:rPr>
        <w:t xml:space="preserve">, שעשו את הפתרון על אופניים רגילות שהפכו להיות מקובעות עם התקן מסוים והוסיפו גם מסך עם אפליקציה. </w:t>
      </w:r>
      <w:r w:rsidR="001D2763" w:rsidRPr="001D2763">
        <w:rPr>
          <w:rFonts w:ascii="David" w:hAnsi="David" w:cs="David"/>
          <w:sz w:val="24"/>
          <w:szCs w:val="24"/>
        </w:rPr>
        <w:br/>
      </w:r>
      <w:r w:rsidR="001D2763" w:rsidRPr="001D2763">
        <w:rPr>
          <w:rFonts w:ascii="David" w:hAnsi="David" w:cs="David" w:hint="cs"/>
          <w:sz w:val="24"/>
          <w:szCs w:val="24"/>
          <w:rtl/>
        </w:rPr>
        <w:t xml:space="preserve">ישנם פתרונות שלקחו את החלק רחוק במציאת מסך להצגה והשתמשו במשקפי </w:t>
      </w:r>
      <w:r w:rsidR="001D2763" w:rsidRPr="001D2763">
        <w:rPr>
          <w:rFonts w:ascii="David" w:hAnsi="David" w:cs="David"/>
          <w:sz w:val="24"/>
          <w:szCs w:val="24"/>
          <w:lang w:val="en-GB"/>
        </w:rPr>
        <w:t>vr</w:t>
      </w:r>
      <w:r w:rsidR="001D2763" w:rsidRPr="001D2763">
        <w:rPr>
          <w:rFonts w:ascii="David" w:hAnsi="David" w:cs="David"/>
          <w:sz w:val="24"/>
          <w:szCs w:val="24"/>
        </w:rPr>
        <w:t xml:space="preserve"> </w:t>
      </w:r>
      <w:r w:rsidR="001D2763" w:rsidRPr="001D2763">
        <w:rPr>
          <w:rFonts w:ascii="David" w:hAnsi="David" w:cs="David" w:hint="cs"/>
          <w:sz w:val="24"/>
          <w:szCs w:val="24"/>
          <w:rtl/>
        </w:rPr>
        <w:t xml:space="preserve"> לדוגמא המוצר: </w:t>
      </w:r>
      <w:hyperlink r:id="rId11" w:history="1">
        <w:r w:rsidR="001D2763" w:rsidRPr="001D2763">
          <w:rPr>
            <w:rStyle w:val="Hyperlink"/>
            <w:rFonts w:ascii="David" w:hAnsi="David" w:cs="David"/>
            <w:sz w:val="24"/>
            <w:szCs w:val="24"/>
          </w:rPr>
          <w:t>B</w:t>
        </w:r>
        <w:r w:rsidR="001D2763" w:rsidRPr="001D2763">
          <w:rPr>
            <w:rStyle w:val="Hyperlink"/>
            <w:rFonts w:ascii="David" w:hAnsi="David" w:cs="David"/>
            <w:sz w:val="24"/>
            <w:szCs w:val="24"/>
            <w:lang w:val="en-GB"/>
          </w:rPr>
          <w:t>lync</w:t>
        </w:r>
      </w:hyperlink>
      <w:r w:rsidR="001D2763">
        <w:rPr>
          <w:rFonts w:ascii="David" w:hAnsi="David" w:cs="David" w:hint="cs"/>
          <w:sz w:val="24"/>
          <w:szCs w:val="24"/>
          <w:rtl/>
        </w:rPr>
        <w:t xml:space="preserve"> </w:t>
      </w:r>
      <m:oMath>
        <m:sSup>
          <m:sSupPr>
            <m:ctrlPr>
              <w:rPr>
                <w:rFonts w:ascii="Cambria Math" w:eastAsia="Times New Roman" w:hAnsi="Cambria Math" w:cs="David"/>
                <w:i/>
                <w:sz w:val="24"/>
                <w:szCs w:val="24"/>
              </w:rPr>
            </m:ctrlPr>
          </m:sSupPr>
          <m:e>
            <m:r>
              <w:rPr>
                <w:rFonts w:ascii="Cambria Math" w:eastAsia="Times New Roman" w:hAnsi="Cambria Math" w:cs="David"/>
                <w:sz w:val="24"/>
                <w:szCs w:val="24"/>
              </w:rPr>
              <m:t xml:space="preserve"> </m:t>
            </m:r>
          </m:e>
          <m:sup>
            <m:r>
              <w:rPr>
                <w:rFonts w:ascii="Cambria Math" w:eastAsia="Times New Roman" w:hAnsi="Cambria Math" w:cs="David"/>
                <w:sz w:val="24"/>
                <w:szCs w:val="24"/>
              </w:rPr>
              <m:t>[2]</m:t>
            </m:r>
          </m:sup>
        </m:sSup>
      </m:oMath>
      <w:r w:rsidR="001D2763" w:rsidRPr="001D2763">
        <w:rPr>
          <w:rFonts w:ascii="David" w:hAnsi="David" w:cs="David" w:hint="cs"/>
          <w:sz w:val="24"/>
          <w:szCs w:val="24"/>
          <w:rtl/>
        </w:rPr>
        <w:t>.</w:t>
      </w:r>
    </w:p>
    <w:p w14:paraId="44E51009" w14:textId="77777777" w:rsidR="00B40B23" w:rsidRPr="00B40B23" w:rsidRDefault="00B40B23" w:rsidP="00B40B23">
      <w:pPr>
        <w:pStyle w:val="a6"/>
        <w:bidi/>
        <w:spacing w:line="276" w:lineRule="auto"/>
        <w:ind w:left="360"/>
        <w:rPr>
          <w:rFonts w:ascii="David" w:hAnsi="David" w:cs="David"/>
          <w:sz w:val="24"/>
          <w:szCs w:val="24"/>
          <w:rtl/>
        </w:rPr>
      </w:pPr>
    </w:p>
    <w:p w14:paraId="2B7602B0" w14:textId="5B0E03B7" w:rsidR="00274E88" w:rsidRDefault="00274E88" w:rsidP="00014C35">
      <w:pPr>
        <w:pStyle w:val="a6"/>
        <w:numPr>
          <w:ilvl w:val="0"/>
          <w:numId w:val="22"/>
        </w:numPr>
        <w:bidi/>
        <w:spacing w:line="276" w:lineRule="auto"/>
        <w:outlineLvl w:val="0"/>
        <w:rPr>
          <w:rFonts w:ascii="David" w:eastAsia="Times New Roman" w:hAnsi="David" w:cs="David"/>
          <w:b/>
          <w:bCs/>
          <w:sz w:val="28"/>
          <w:szCs w:val="28"/>
        </w:rPr>
      </w:pPr>
      <w:bookmarkStart w:id="69" w:name="_Toc153827775"/>
      <w:bookmarkStart w:id="70" w:name="_Toc157643140"/>
      <w:del w:id="71" w:author="ירון" w:date="2024-02-01T14:32:00Z">
        <w:r w:rsidRPr="00AA62BB" w:rsidDel="009753DF">
          <w:rPr>
            <w:rFonts w:ascii="David" w:eastAsia="Times New Roman" w:hAnsi="David" w:cs="David"/>
            <w:b/>
            <w:bCs/>
            <w:sz w:val="28"/>
            <w:szCs w:val="28"/>
            <w:rtl/>
          </w:rPr>
          <w:delText xml:space="preserve">דרכי </w:delText>
        </w:r>
      </w:del>
      <w:ins w:id="72" w:author="ירון" w:date="2024-02-01T14:32:00Z">
        <w:r w:rsidR="009753DF" w:rsidRPr="00AA62BB">
          <w:rPr>
            <w:rFonts w:ascii="David" w:eastAsia="Times New Roman" w:hAnsi="David" w:cs="David"/>
            <w:b/>
            <w:bCs/>
            <w:sz w:val="28"/>
            <w:szCs w:val="28"/>
            <w:rtl/>
          </w:rPr>
          <w:t xml:space="preserve"> </w:t>
        </w:r>
      </w:ins>
      <w:bookmarkEnd w:id="69"/>
      <w:bookmarkEnd w:id="70"/>
      <w:r w:rsidR="00014C35">
        <w:rPr>
          <w:rFonts w:ascii="David" w:eastAsia="Times New Roman" w:hAnsi="David" w:cs="David" w:hint="cs"/>
          <w:b/>
          <w:bCs/>
          <w:sz w:val="28"/>
          <w:szCs w:val="28"/>
          <w:rtl/>
        </w:rPr>
        <w:t>הפתרון המוצע</w:t>
      </w:r>
      <w:r w:rsidR="00D11CC3">
        <w:rPr>
          <w:rFonts w:ascii="David" w:eastAsia="Times New Roman" w:hAnsi="David" w:cs="David" w:hint="cs"/>
          <w:b/>
          <w:bCs/>
          <w:sz w:val="28"/>
          <w:szCs w:val="28"/>
          <w:rtl/>
        </w:rPr>
        <w:t>-תיאור כללי</w:t>
      </w:r>
      <w:r w:rsidR="00014C35">
        <w:rPr>
          <w:rFonts w:ascii="David" w:eastAsia="Times New Roman" w:hAnsi="David" w:cs="David" w:hint="cs"/>
          <w:b/>
          <w:bCs/>
          <w:sz w:val="28"/>
          <w:szCs w:val="28"/>
          <w:rtl/>
        </w:rPr>
        <w:t>:</w:t>
      </w:r>
    </w:p>
    <w:p w14:paraId="063E4B9C" w14:textId="0B57C6CC" w:rsidR="00D11CC3" w:rsidRDefault="00D11CC3" w:rsidP="005C4E0D">
      <w:pPr>
        <w:pStyle w:val="a6"/>
        <w:bidi/>
        <w:spacing w:line="276" w:lineRule="auto"/>
        <w:ind w:left="360"/>
        <w:outlineLvl w:val="0"/>
        <w:rPr>
          <w:rFonts w:ascii="David" w:eastAsia="Times New Roman" w:hAnsi="David" w:cs="David"/>
          <w:sz w:val="24"/>
          <w:szCs w:val="24"/>
          <w:rtl/>
        </w:rPr>
      </w:pPr>
      <w:r w:rsidRPr="00D11CC3">
        <w:rPr>
          <w:rFonts w:ascii="David" w:eastAsia="Times New Roman" w:hAnsi="David" w:cs="David"/>
          <w:sz w:val="24"/>
          <w:szCs w:val="24"/>
          <w:rtl/>
        </w:rPr>
        <w:t xml:space="preserve">הפרויקט יהיה מערכת </w:t>
      </w:r>
      <w:r w:rsidR="002C5F42">
        <w:rPr>
          <w:rFonts w:ascii="David" w:eastAsia="Times New Roman" w:hAnsi="David" w:cs="David" w:hint="cs"/>
          <w:sz w:val="24"/>
          <w:szCs w:val="24"/>
          <w:rtl/>
        </w:rPr>
        <w:t>עם חיישן</w:t>
      </w:r>
      <w:r w:rsidR="004B5E15">
        <w:rPr>
          <w:rFonts w:ascii="David" w:eastAsia="Times New Roman" w:hAnsi="David" w:cs="David" w:hint="cs"/>
          <w:sz w:val="24"/>
          <w:szCs w:val="24"/>
          <w:rtl/>
        </w:rPr>
        <w:t xml:space="preserve"> הול</w:t>
      </w:r>
      <w:r w:rsidR="009E1C44">
        <w:rPr>
          <w:rFonts w:ascii="David" w:eastAsia="Times New Roman" w:hAnsi="David" w:cs="David" w:hint="cs"/>
          <w:sz w:val="24"/>
          <w:szCs w:val="24"/>
          <w:rtl/>
        </w:rPr>
        <w:t>,</w:t>
      </w:r>
      <w:r w:rsidR="002C5F42">
        <w:rPr>
          <w:rFonts w:ascii="David" w:eastAsia="Times New Roman" w:hAnsi="David" w:cs="David" w:hint="cs"/>
          <w:sz w:val="24"/>
          <w:szCs w:val="24"/>
          <w:rtl/>
        </w:rPr>
        <w:t xml:space="preserve"> בקר ומסך </w:t>
      </w:r>
      <w:r w:rsidRPr="00D11CC3">
        <w:rPr>
          <w:rFonts w:ascii="David" w:eastAsia="Times New Roman" w:hAnsi="David" w:cs="David"/>
          <w:sz w:val="24"/>
          <w:szCs w:val="24"/>
          <w:rtl/>
        </w:rPr>
        <w:t xml:space="preserve">שתותקן על </w:t>
      </w:r>
      <w:r w:rsidR="005C4E0D">
        <w:rPr>
          <w:rFonts w:ascii="David" w:eastAsia="Times New Roman" w:hAnsi="David" w:cs="David" w:hint="cs"/>
          <w:sz w:val="24"/>
          <w:szCs w:val="24"/>
          <w:rtl/>
        </w:rPr>
        <w:t>כל סוגי האופניים</w:t>
      </w:r>
      <w:r w:rsidRPr="00D11CC3">
        <w:rPr>
          <w:rFonts w:ascii="David" w:eastAsia="Times New Roman" w:hAnsi="David" w:cs="David"/>
          <w:sz w:val="24"/>
          <w:szCs w:val="24"/>
          <w:rtl/>
        </w:rPr>
        <w:t xml:space="preserve"> ותהפוך את חוויית הרכיבה לחוויה אינטראקטיבית. כחלק מהמערכת נציג על גבי מסך את מהירות הדיווש, חיווי בקול ע"י רמקול בתחילת הדיווש, במהלך הדיווש ובסוף הדיווש. </w:t>
      </w:r>
      <w:r w:rsidR="0078384A">
        <w:rPr>
          <w:rFonts w:ascii="David" w:eastAsia="Times New Roman" w:hAnsi="David" w:cs="David" w:hint="cs"/>
          <w:sz w:val="24"/>
          <w:szCs w:val="24"/>
          <w:rtl/>
        </w:rPr>
        <w:t>בזמן הדיווש תיחשף תמונה לאט לאט</w:t>
      </w:r>
      <w:r w:rsidRPr="00D11CC3">
        <w:rPr>
          <w:rFonts w:ascii="David" w:eastAsia="Times New Roman" w:hAnsi="David" w:cs="David"/>
          <w:sz w:val="24"/>
          <w:szCs w:val="24"/>
          <w:rtl/>
        </w:rPr>
        <w:t xml:space="preserve"> וברגע שיפסיק הדיווש </w:t>
      </w:r>
      <w:r w:rsidR="0078384A">
        <w:rPr>
          <w:rFonts w:ascii="David" w:eastAsia="Times New Roman" w:hAnsi="David" w:cs="David" w:hint="cs"/>
          <w:sz w:val="24"/>
          <w:szCs w:val="24"/>
          <w:rtl/>
        </w:rPr>
        <w:t>תפסק החשיפה.</w:t>
      </w:r>
      <w:r w:rsidRPr="00D11CC3">
        <w:rPr>
          <w:rFonts w:ascii="David" w:eastAsia="Times New Roman" w:hAnsi="David" w:cs="David"/>
          <w:sz w:val="24"/>
          <w:szCs w:val="24"/>
          <w:rtl/>
        </w:rPr>
        <w:t xml:space="preserve">  דו"ח סיכום הפעילות יופק בסוף הפעילות, ובכך המתאמן יוכל לעקוב אחר פעילותו.</w:t>
      </w:r>
      <w:r w:rsidR="00692274">
        <w:rPr>
          <w:rFonts w:ascii="David" w:eastAsia="Times New Roman" w:hAnsi="David" w:cs="David"/>
          <w:sz w:val="24"/>
          <w:szCs w:val="24"/>
          <w:rtl/>
        </w:rPr>
        <w:br/>
      </w:r>
      <w:r w:rsidR="00692274" w:rsidRPr="00692274">
        <w:rPr>
          <w:rFonts w:ascii="David" w:eastAsia="Times New Roman" w:hAnsi="David" w:cs="David"/>
          <w:sz w:val="24"/>
          <w:szCs w:val="24"/>
          <w:rtl/>
        </w:rPr>
        <w:t>הפרויקט יחולק לשלושה חלקים כדי ליישם את כל הנאמר: תכן מכאני,  תכן חשמלי,  תכן תוכנה.</w:t>
      </w:r>
    </w:p>
    <w:p w14:paraId="1430A1D4" w14:textId="77777777" w:rsidR="005C4E0D" w:rsidRPr="00D11CC3" w:rsidRDefault="005C4E0D" w:rsidP="005C4E0D">
      <w:pPr>
        <w:pStyle w:val="a6"/>
        <w:bidi/>
        <w:spacing w:line="276" w:lineRule="auto"/>
        <w:ind w:left="360"/>
        <w:outlineLvl w:val="0"/>
        <w:rPr>
          <w:rFonts w:ascii="David" w:eastAsia="Times New Roman" w:hAnsi="David" w:cs="David"/>
          <w:sz w:val="24"/>
          <w:szCs w:val="24"/>
        </w:rPr>
      </w:pPr>
    </w:p>
    <w:p w14:paraId="0E7A9DDB" w14:textId="4AF73D35" w:rsidR="005C4E0D" w:rsidRPr="005C4E0D" w:rsidRDefault="005C4E0D" w:rsidP="005C4E0D">
      <w:pPr>
        <w:pStyle w:val="a6"/>
        <w:numPr>
          <w:ilvl w:val="0"/>
          <w:numId w:val="22"/>
        </w:numPr>
        <w:bidi/>
        <w:spacing w:line="276" w:lineRule="auto"/>
        <w:rPr>
          <w:rFonts w:ascii="David" w:eastAsia="Times New Roman" w:hAnsi="David" w:cs="David"/>
          <w:sz w:val="28"/>
          <w:szCs w:val="28"/>
        </w:rPr>
      </w:pPr>
      <w:bookmarkStart w:id="73" w:name="_Toc153827776"/>
      <w:r w:rsidRPr="005C4E0D">
        <w:rPr>
          <w:rFonts w:ascii="David" w:eastAsia="Times New Roman" w:hAnsi="David" w:cs="David" w:hint="cs"/>
          <w:b/>
          <w:bCs/>
          <w:sz w:val="28"/>
          <w:szCs w:val="28"/>
          <w:rtl/>
        </w:rPr>
        <w:t>מטרת הפרויקט</w:t>
      </w:r>
    </w:p>
    <w:p w14:paraId="110697C7" w14:textId="01303D5F" w:rsidR="005C4E0D" w:rsidRDefault="005C4E0D" w:rsidP="005C4E0D">
      <w:pPr>
        <w:pStyle w:val="a6"/>
        <w:bidi/>
        <w:spacing w:line="276" w:lineRule="auto"/>
        <w:ind w:left="432"/>
        <w:rPr>
          <w:rFonts w:ascii="David" w:eastAsia="Times New Roman" w:hAnsi="David" w:cs="David"/>
          <w:sz w:val="24"/>
          <w:szCs w:val="24"/>
          <w:rtl/>
        </w:rPr>
      </w:pPr>
      <w:r w:rsidRPr="00B40B23">
        <w:rPr>
          <w:rFonts w:ascii="David" w:hAnsi="David" w:cs="David"/>
          <w:sz w:val="24"/>
          <w:szCs w:val="24"/>
          <w:rtl/>
        </w:rPr>
        <w:t>הפרויקט נחוץ עבור מטופלים שמתקשים להניע את רגליהם או ידיהם ,ויש להחדיר בהם מוטיבציה , הפרויקט יעזור גם למטפלים ולמטופלים לעקוב אחר התקדמותם ולקבוע להם יעדים חדשים ובכך לקדם את תהליך השיקום.</w:t>
      </w:r>
    </w:p>
    <w:p w14:paraId="32AF21C1" w14:textId="77777777" w:rsidR="007F6517" w:rsidRDefault="007F6517" w:rsidP="007F6517">
      <w:pPr>
        <w:pStyle w:val="a6"/>
        <w:bidi/>
        <w:spacing w:line="276" w:lineRule="auto"/>
        <w:ind w:left="432"/>
        <w:rPr>
          <w:rFonts w:ascii="David" w:eastAsia="Times New Roman" w:hAnsi="David" w:cs="David"/>
          <w:sz w:val="24"/>
          <w:szCs w:val="24"/>
          <w:rtl/>
        </w:rPr>
      </w:pPr>
    </w:p>
    <w:p w14:paraId="64919986" w14:textId="36D3EE9A" w:rsidR="00AE50AE" w:rsidRPr="00AA62BB" w:rsidRDefault="00FA3357" w:rsidP="007F6517">
      <w:pPr>
        <w:pStyle w:val="a6"/>
        <w:numPr>
          <w:ilvl w:val="0"/>
          <w:numId w:val="22"/>
        </w:numPr>
        <w:bidi/>
        <w:rPr>
          <w:b/>
          <w:bCs/>
          <w:sz w:val="28"/>
          <w:szCs w:val="28"/>
        </w:rPr>
      </w:pPr>
      <w:bookmarkStart w:id="74" w:name="_Toc157643142"/>
      <w:r>
        <w:rPr>
          <w:rFonts w:hint="cs"/>
          <w:b/>
          <w:bCs/>
          <w:sz w:val="28"/>
          <w:szCs w:val="28"/>
          <w:rtl/>
        </w:rPr>
        <w:t>מפרט ה</w:t>
      </w:r>
      <w:r w:rsidR="00AE50AE" w:rsidRPr="00AA62BB">
        <w:rPr>
          <w:b/>
          <w:bCs/>
          <w:sz w:val="28"/>
          <w:szCs w:val="28"/>
          <w:rtl/>
        </w:rPr>
        <w:t xml:space="preserve">תוצר </w:t>
      </w:r>
      <w:r>
        <w:rPr>
          <w:rFonts w:hint="cs"/>
          <w:b/>
          <w:bCs/>
          <w:sz w:val="28"/>
          <w:szCs w:val="28"/>
          <w:rtl/>
        </w:rPr>
        <w:t>ה</w:t>
      </w:r>
      <w:r w:rsidR="00AE50AE" w:rsidRPr="00AA62BB">
        <w:rPr>
          <w:b/>
          <w:bCs/>
          <w:sz w:val="28"/>
          <w:szCs w:val="28"/>
          <w:rtl/>
        </w:rPr>
        <w:t>מצופה מהפרויקט</w:t>
      </w:r>
      <w:bookmarkEnd w:id="73"/>
      <w:bookmarkEnd w:id="74"/>
    </w:p>
    <w:p w14:paraId="2DB3EB01" w14:textId="45BEB8F4" w:rsidR="00F7574D" w:rsidRDefault="007F6517" w:rsidP="00F7574D">
      <w:pPr>
        <w:bidi/>
        <w:spacing w:line="276" w:lineRule="auto"/>
        <w:ind w:left="360"/>
        <w:contextualSpacing/>
        <w:jc w:val="both"/>
        <w:rPr>
          <w:rFonts w:ascii="David" w:eastAsia="Times New Roman" w:hAnsi="David" w:cs="David"/>
          <w:sz w:val="24"/>
          <w:szCs w:val="24"/>
          <w:rtl/>
        </w:rPr>
      </w:pPr>
      <w:r w:rsidRPr="00AA62BB">
        <w:rPr>
          <w:rFonts w:ascii="David" w:eastAsia="Times New Roman" w:hAnsi="David" w:cs="David"/>
          <w:sz w:val="24"/>
          <w:szCs w:val="24"/>
          <w:rtl/>
        </w:rPr>
        <w:t xml:space="preserve">התוצר הסופי של הפרויקט שלנו הוא טכנולוגיה הניתנת </w:t>
      </w:r>
      <w:del w:id="75" w:author="ירון" w:date="2024-02-01T11:00:00Z">
        <w:r w:rsidRPr="00AA62BB" w:rsidDel="009E328F">
          <w:rPr>
            <w:rFonts w:ascii="David" w:eastAsia="Times New Roman" w:hAnsi="David" w:cs="David"/>
            <w:sz w:val="24"/>
            <w:szCs w:val="24"/>
            <w:rtl/>
          </w:rPr>
          <w:delText xml:space="preserve">להשמה </w:delText>
        </w:r>
      </w:del>
      <w:ins w:id="76" w:author="ירון" w:date="2024-02-01T11:00:00Z">
        <w:r>
          <w:rPr>
            <w:rFonts w:ascii="David" w:eastAsia="Times New Roman" w:hAnsi="David" w:cs="David" w:hint="cs"/>
            <w:sz w:val="24"/>
            <w:szCs w:val="24"/>
            <w:rtl/>
          </w:rPr>
          <w:t>ליישום</w:t>
        </w:r>
        <w:r w:rsidRPr="00AA62BB">
          <w:rPr>
            <w:rFonts w:ascii="David" w:eastAsia="Times New Roman" w:hAnsi="David" w:cs="David"/>
            <w:sz w:val="24"/>
            <w:szCs w:val="24"/>
            <w:rtl/>
          </w:rPr>
          <w:t xml:space="preserve"> </w:t>
        </w:r>
      </w:ins>
      <w:r w:rsidRPr="00AA62BB">
        <w:rPr>
          <w:rFonts w:ascii="David" w:eastAsia="Times New Roman" w:hAnsi="David" w:cs="David"/>
          <w:sz w:val="24"/>
          <w:szCs w:val="24"/>
          <w:rtl/>
        </w:rPr>
        <w:t>ב</w:t>
      </w:r>
      <w:r>
        <w:rPr>
          <w:rFonts w:ascii="David" w:eastAsia="Times New Roman" w:hAnsi="David" w:cs="David" w:hint="cs"/>
          <w:sz w:val="24"/>
          <w:szCs w:val="24"/>
          <w:rtl/>
        </w:rPr>
        <w:t>פדלים מכאניות או כל סוג אופניים אשר יביאו את המטופלים לאימון ארוך ומהנה ואת המטפלים למעקב קל ומרובה בו זמנית על מספר מטופלים.</w:t>
      </w:r>
      <w:r w:rsidR="00F7574D" w:rsidRPr="00F7574D">
        <w:rPr>
          <w:rFonts w:ascii="David" w:eastAsia="Times New Roman" w:hAnsi="David" w:cs="David" w:hint="cs"/>
          <w:sz w:val="24"/>
          <w:szCs w:val="24"/>
          <w:rtl/>
        </w:rPr>
        <w:t xml:space="preserve"> </w:t>
      </w:r>
      <w:r w:rsidR="00F7574D">
        <w:rPr>
          <w:rFonts w:ascii="David" w:eastAsia="Times New Roman" w:hAnsi="David" w:cs="David" w:hint="cs"/>
          <w:sz w:val="24"/>
          <w:szCs w:val="24"/>
          <w:rtl/>
        </w:rPr>
        <w:t xml:space="preserve">הפרויקט ידע לדווח בזמן אמת על פעילות שמתרחשת ולהתחיל ולסיים באופן עצמאי אימון, כחלק מניתור הפעילות יוצגו למסך פרטי הפעילות כגון: מהירות, מרחק, קצב ממוצע, משך הפעילות, מספר הסיבובים ועוד. </w:t>
      </w:r>
    </w:p>
    <w:p w14:paraId="6A4B3F81" w14:textId="77777777" w:rsidR="00F7574D" w:rsidRDefault="00F7574D" w:rsidP="00F7574D">
      <w:pPr>
        <w:bidi/>
        <w:spacing w:line="276" w:lineRule="auto"/>
        <w:ind w:left="720"/>
        <w:contextualSpacing/>
        <w:jc w:val="both"/>
        <w:rPr>
          <w:rFonts w:ascii="David" w:eastAsia="Times New Roman" w:hAnsi="David" w:cs="David"/>
          <w:sz w:val="24"/>
          <w:szCs w:val="24"/>
          <w:rtl/>
        </w:rPr>
      </w:pPr>
      <w:r w:rsidRPr="00270EBE">
        <w:rPr>
          <w:rFonts w:ascii="David" w:eastAsia="Times New Roman" w:hAnsi="David" w:cs="David"/>
          <w:sz w:val="24"/>
          <w:szCs w:val="24"/>
          <w:rtl/>
        </w:rPr>
        <w:lastRenderedPageBreak/>
        <w:t>הפרויקט גם יכלול מערכת שתעביר פידבק קולי בזמן אמת, כאשר המתעמל מתחיל את האימון, מגיע לנקודות ציון חשובות, או כאשר ישנה ירידה משמעותית בקצב.</w:t>
      </w:r>
    </w:p>
    <w:p w14:paraId="63D03644" w14:textId="6C3A7DE4" w:rsidR="00F7574D" w:rsidRDefault="00F7574D" w:rsidP="00F7574D">
      <w:pPr>
        <w:bidi/>
        <w:spacing w:line="276" w:lineRule="auto"/>
        <w:ind w:left="720"/>
        <w:contextualSpacing/>
        <w:jc w:val="both"/>
        <w:rPr>
          <w:rFonts w:ascii="David" w:hAnsi="David" w:cs="David"/>
          <w:sz w:val="24"/>
          <w:szCs w:val="24"/>
          <w:rtl/>
        </w:rPr>
      </w:pPr>
      <w:r>
        <w:rPr>
          <w:rFonts w:ascii="David" w:eastAsia="Times New Roman" w:hAnsi="David" w:cs="David"/>
          <w:sz w:val="24"/>
          <w:szCs w:val="24"/>
          <w:rtl/>
        </w:rPr>
        <w:t xml:space="preserve">המערכת תעצור את </w:t>
      </w:r>
      <w:r>
        <w:rPr>
          <w:rFonts w:ascii="David" w:eastAsia="Times New Roman" w:hAnsi="David" w:cs="David" w:hint="cs"/>
          <w:sz w:val="24"/>
          <w:szCs w:val="24"/>
          <w:rtl/>
        </w:rPr>
        <w:t xml:space="preserve">חשיפת התמונה </w:t>
      </w:r>
      <w:r w:rsidRPr="00270EBE">
        <w:rPr>
          <w:rFonts w:ascii="David" w:eastAsia="Times New Roman" w:hAnsi="David" w:cs="David"/>
          <w:sz w:val="24"/>
          <w:szCs w:val="24"/>
          <w:rtl/>
        </w:rPr>
        <w:t>כאשר הקצב יורד, ותעודד את המתעמל להמשיך בפעילות. בנוסף, בסיום כל אימון, יופק דו"ח ביצועים המפרט את משך הפעילות, הקצב הממוצ</w:t>
      </w:r>
      <w:r>
        <w:rPr>
          <w:rFonts w:ascii="David" w:eastAsia="Times New Roman" w:hAnsi="David" w:cs="David"/>
          <w:sz w:val="24"/>
          <w:szCs w:val="24"/>
          <w:rtl/>
        </w:rPr>
        <w:t>ע, הקלוריות שנשרפו, והמרחק שעבר</w:t>
      </w:r>
      <w:r>
        <w:rPr>
          <w:rFonts w:ascii="David" w:eastAsia="Times New Roman" w:hAnsi="David" w:cs="David" w:hint="cs"/>
          <w:sz w:val="24"/>
          <w:szCs w:val="24"/>
          <w:rtl/>
        </w:rPr>
        <w:t>.</w:t>
      </w:r>
    </w:p>
    <w:p w14:paraId="71C73D6D" w14:textId="51F38CA6" w:rsidR="00F7574D" w:rsidRPr="00F7574D" w:rsidRDefault="00F7574D" w:rsidP="00F7574D">
      <w:pPr>
        <w:pStyle w:val="a6"/>
        <w:numPr>
          <w:ilvl w:val="1"/>
          <w:numId w:val="22"/>
        </w:numPr>
        <w:bidi/>
        <w:spacing w:line="276" w:lineRule="auto"/>
        <w:jc w:val="both"/>
        <w:rPr>
          <w:rFonts w:ascii="David" w:hAnsi="David" w:cs="David"/>
          <w:sz w:val="24"/>
          <w:szCs w:val="24"/>
        </w:rPr>
      </w:pPr>
      <w:r w:rsidRPr="005C4E0D">
        <w:rPr>
          <w:rFonts w:ascii="David" w:hAnsi="David" w:cs="David" w:hint="cs"/>
          <w:b/>
          <w:bCs/>
          <w:sz w:val="26"/>
          <w:szCs w:val="26"/>
          <w:rtl/>
        </w:rPr>
        <w:t xml:space="preserve">מפרט דרישות </w:t>
      </w:r>
      <w:r>
        <w:rPr>
          <w:rFonts w:ascii="David" w:hAnsi="David" w:cs="David" w:hint="cs"/>
          <w:b/>
          <w:bCs/>
          <w:sz w:val="26"/>
          <w:szCs w:val="26"/>
          <w:rtl/>
        </w:rPr>
        <w:t>מהפרויקט</w:t>
      </w:r>
    </w:p>
    <w:p w14:paraId="038C615B" w14:textId="77777777" w:rsidR="00F7574D" w:rsidRPr="005C4E0D" w:rsidRDefault="00F7574D" w:rsidP="00F7574D">
      <w:pPr>
        <w:pStyle w:val="a6"/>
        <w:bidi/>
        <w:spacing w:line="276" w:lineRule="auto"/>
        <w:ind w:left="72"/>
        <w:jc w:val="both"/>
        <w:rPr>
          <w:rFonts w:ascii="David" w:hAnsi="David" w:cs="David"/>
          <w:b/>
          <w:bCs/>
          <w:sz w:val="26"/>
          <w:szCs w:val="26"/>
        </w:rPr>
      </w:pPr>
      <w:r>
        <w:rPr>
          <w:rFonts w:ascii="David" w:hAnsi="David" w:cs="David" w:hint="cs"/>
          <w:b/>
          <w:bCs/>
          <w:sz w:val="26"/>
          <w:szCs w:val="26"/>
          <w:rtl/>
        </w:rPr>
        <w:t>דרישות פונקציונאליות:</w:t>
      </w:r>
    </w:p>
    <w:p w14:paraId="3B7FA31F" w14:textId="77777777" w:rsidR="00F7574D" w:rsidRPr="002E1B35" w:rsidRDefault="00F7574D" w:rsidP="00F7574D">
      <w:pPr>
        <w:pStyle w:val="a6"/>
        <w:numPr>
          <w:ilvl w:val="0"/>
          <w:numId w:val="41"/>
        </w:numPr>
        <w:bidi/>
        <w:spacing w:line="276" w:lineRule="auto"/>
        <w:ind w:left="432"/>
        <w:rPr>
          <w:rFonts w:ascii="David" w:eastAsia="Times New Roman" w:hAnsi="David" w:cs="David"/>
          <w:sz w:val="24"/>
          <w:szCs w:val="24"/>
        </w:rPr>
      </w:pPr>
      <w:r w:rsidRPr="002E1B35">
        <w:rPr>
          <w:rFonts w:ascii="David" w:hAnsi="David" w:cs="David"/>
          <w:sz w:val="24"/>
          <w:szCs w:val="24"/>
          <w:rtl/>
        </w:rPr>
        <w:t>על המערכת לזהות תחילת תנועה ולהפעיל את המסך ואת שאר המערכת, ולהתחיל להקליט את נתוני האימון</w:t>
      </w:r>
      <w:r w:rsidRPr="002E1B35">
        <w:rPr>
          <w:rFonts w:ascii="David" w:hAnsi="David" w:cs="David"/>
          <w:sz w:val="24"/>
          <w:szCs w:val="24"/>
        </w:rPr>
        <w:t>.</w:t>
      </w:r>
    </w:p>
    <w:p w14:paraId="2AA1A58B" w14:textId="77777777" w:rsidR="00F7574D" w:rsidRDefault="00F7574D" w:rsidP="00F7574D">
      <w:pPr>
        <w:pStyle w:val="a6"/>
        <w:numPr>
          <w:ilvl w:val="0"/>
          <w:numId w:val="41"/>
        </w:numPr>
        <w:bidi/>
        <w:spacing w:line="276" w:lineRule="auto"/>
        <w:ind w:left="432"/>
        <w:rPr>
          <w:rFonts w:ascii="David" w:eastAsia="Times New Roman" w:hAnsi="David" w:cs="David"/>
          <w:sz w:val="24"/>
          <w:szCs w:val="24"/>
        </w:rPr>
      </w:pPr>
      <w:r w:rsidRPr="002E1B35">
        <w:rPr>
          <w:rFonts w:ascii="David" w:eastAsia="Times New Roman" w:hAnsi="David" w:cs="David"/>
          <w:sz w:val="24"/>
          <w:szCs w:val="24"/>
          <w:rtl/>
        </w:rPr>
        <w:t xml:space="preserve">על המערכת לשלוח הודעות קוליות המשבחות את המתעמל בתחילת האימון, על מעברו בנקודות ציון . כאשר המערכת מזהה ירידה משמעותית בקצב , יופסקו התגמולים שניתנו לו </w:t>
      </w:r>
      <w:r>
        <w:rPr>
          <w:rFonts w:ascii="David" w:eastAsia="Times New Roman" w:hAnsi="David" w:cs="David" w:hint="cs"/>
          <w:sz w:val="24"/>
          <w:szCs w:val="24"/>
          <w:rtl/>
        </w:rPr>
        <w:t>(חשיפת תמונה)</w:t>
      </w:r>
      <w:r w:rsidRPr="002E1B35">
        <w:rPr>
          <w:rFonts w:ascii="David" w:eastAsia="Times New Roman" w:hAnsi="David" w:cs="David"/>
          <w:sz w:val="24"/>
          <w:szCs w:val="24"/>
          <w:rtl/>
        </w:rPr>
        <w:t xml:space="preserve"> , והמערכת תנסה לעודד אותו להמשיך בפעילות</w:t>
      </w:r>
      <w:r w:rsidRPr="002E1B35">
        <w:rPr>
          <w:rFonts w:ascii="David" w:eastAsia="Times New Roman" w:hAnsi="David" w:cs="David"/>
          <w:sz w:val="24"/>
          <w:szCs w:val="24"/>
        </w:rPr>
        <w:t>.</w:t>
      </w:r>
    </w:p>
    <w:p w14:paraId="165891B3" w14:textId="77777777" w:rsidR="00F7574D" w:rsidRDefault="00F7574D" w:rsidP="00F7574D">
      <w:pPr>
        <w:pStyle w:val="a6"/>
        <w:numPr>
          <w:ilvl w:val="0"/>
          <w:numId w:val="41"/>
        </w:numPr>
        <w:bidi/>
        <w:spacing w:line="276" w:lineRule="auto"/>
        <w:ind w:left="432"/>
        <w:rPr>
          <w:rFonts w:ascii="David" w:eastAsia="Times New Roman" w:hAnsi="David" w:cs="David"/>
          <w:sz w:val="24"/>
          <w:szCs w:val="24"/>
        </w:rPr>
      </w:pPr>
      <w:r w:rsidRPr="002E1B35">
        <w:rPr>
          <w:rFonts w:ascii="David" w:eastAsia="Times New Roman" w:hAnsi="David" w:cs="David"/>
          <w:sz w:val="24"/>
          <w:szCs w:val="24"/>
          <w:rtl/>
        </w:rPr>
        <w:t>על המערכת להפיק דו"ח ביצועים בסופו של כל אימון. הדו"ח יכלול: משך הפעילות</w:t>
      </w:r>
      <w:r w:rsidRPr="002E1B35">
        <w:rPr>
          <w:rFonts w:ascii="David" w:eastAsia="Times New Roman" w:hAnsi="David" w:cs="David"/>
          <w:sz w:val="24"/>
          <w:szCs w:val="24"/>
        </w:rPr>
        <w:t xml:space="preserve">, </w:t>
      </w:r>
      <w:r w:rsidRPr="002E1B35">
        <w:rPr>
          <w:rFonts w:ascii="David" w:eastAsia="Times New Roman" w:hAnsi="David" w:cs="David"/>
          <w:sz w:val="24"/>
          <w:szCs w:val="24"/>
          <w:rtl/>
        </w:rPr>
        <w:t>קצב ממוצע וגרף הקצב לאורך הפעילות</w:t>
      </w:r>
      <w:r w:rsidRPr="002E1B35">
        <w:rPr>
          <w:rFonts w:ascii="David" w:eastAsia="Times New Roman" w:hAnsi="David" w:cs="David"/>
          <w:sz w:val="24"/>
          <w:szCs w:val="24"/>
        </w:rPr>
        <w:t>.</w:t>
      </w:r>
    </w:p>
    <w:p w14:paraId="5EDA4F73" w14:textId="77777777" w:rsidR="00F7574D" w:rsidRDefault="00F7574D" w:rsidP="00F7574D">
      <w:pPr>
        <w:bidi/>
        <w:spacing w:line="276" w:lineRule="auto"/>
        <w:ind w:firstLine="360"/>
        <w:jc w:val="both"/>
        <w:outlineLvl w:val="1"/>
        <w:rPr>
          <w:rFonts w:ascii="David" w:eastAsia="Times New Roman" w:hAnsi="David" w:cs="David"/>
          <w:sz w:val="24"/>
          <w:szCs w:val="24"/>
          <w:rtl/>
        </w:rPr>
      </w:pPr>
      <w:r w:rsidRPr="005C4E0D">
        <w:rPr>
          <w:rFonts w:ascii="David" w:eastAsia="Times New Roman" w:hAnsi="David" w:cs="David"/>
          <w:b/>
          <w:bCs/>
          <w:sz w:val="26"/>
          <w:szCs w:val="26"/>
          <w:rtl/>
        </w:rPr>
        <w:t xml:space="preserve">דרישות </w:t>
      </w:r>
      <w:r w:rsidRPr="005C4E0D">
        <w:rPr>
          <w:rFonts w:ascii="David" w:eastAsia="Times New Roman" w:hAnsi="David" w:cs="David" w:hint="cs"/>
          <w:b/>
          <w:bCs/>
          <w:sz w:val="26"/>
          <w:szCs w:val="26"/>
          <w:rtl/>
        </w:rPr>
        <w:t>נוספות (פיטצ'רים)</w:t>
      </w:r>
      <w:r>
        <w:rPr>
          <w:rFonts w:ascii="David" w:eastAsia="Times New Roman" w:hAnsi="David" w:cs="David" w:hint="cs"/>
          <w:sz w:val="24"/>
          <w:szCs w:val="24"/>
          <w:rtl/>
        </w:rPr>
        <w:t>:</w:t>
      </w:r>
    </w:p>
    <w:p w14:paraId="7826DD4B" w14:textId="77777777" w:rsidR="00F7574D" w:rsidRDefault="00F7574D" w:rsidP="00F7574D">
      <w:pPr>
        <w:pStyle w:val="a6"/>
        <w:numPr>
          <w:ilvl w:val="0"/>
          <w:numId w:val="41"/>
        </w:numPr>
        <w:bidi/>
        <w:spacing w:line="276" w:lineRule="auto"/>
        <w:ind w:left="432"/>
        <w:rPr>
          <w:rFonts w:ascii="David" w:eastAsia="Times New Roman" w:hAnsi="David" w:cs="David"/>
          <w:sz w:val="24"/>
          <w:szCs w:val="24"/>
        </w:rPr>
      </w:pPr>
      <w:r w:rsidRPr="006A35D1">
        <w:rPr>
          <w:rFonts w:ascii="David" w:eastAsia="Times New Roman" w:hAnsi="David" w:cs="David"/>
          <w:sz w:val="24"/>
          <w:szCs w:val="24"/>
          <w:rtl/>
        </w:rPr>
        <w:t>על המערכת לחשב ולשמור את הקלוריות שהמתאמן שרף בזמן האימון כמו כן לחשב את המרחק שעבר, ולהכלילם בדו"ח הביצועים</w:t>
      </w:r>
      <w:r w:rsidRPr="006A35D1">
        <w:rPr>
          <w:rFonts w:ascii="David" w:eastAsia="Times New Roman" w:hAnsi="David" w:cs="David"/>
          <w:sz w:val="24"/>
          <w:szCs w:val="24"/>
        </w:rPr>
        <w:t>.</w:t>
      </w:r>
    </w:p>
    <w:p w14:paraId="06048361" w14:textId="77777777" w:rsidR="00F7574D" w:rsidRDefault="00F7574D" w:rsidP="00F7574D">
      <w:pPr>
        <w:pStyle w:val="a6"/>
        <w:numPr>
          <w:ilvl w:val="0"/>
          <w:numId w:val="41"/>
        </w:numPr>
        <w:bidi/>
        <w:spacing w:line="276" w:lineRule="auto"/>
        <w:ind w:left="432"/>
        <w:rPr>
          <w:rFonts w:ascii="David" w:eastAsia="Times New Roman" w:hAnsi="David" w:cs="David"/>
          <w:sz w:val="24"/>
          <w:szCs w:val="24"/>
        </w:rPr>
      </w:pPr>
      <w:r w:rsidRPr="006A35D1">
        <w:rPr>
          <w:rFonts w:ascii="David" w:eastAsia="Times New Roman" w:hAnsi="David" w:cs="David"/>
          <w:sz w:val="24"/>
          <w:szCs w:val="24"/>
          <w:rtl/>
        </w:rPr>
        <w:t>על המערכת להיות מתאימה לסוגי אופניים שונים .</w:t>
      </w:r>
    </w:p>
    <w:p w14:paraId="232362B0" w14:textId="141197AC" w:rsidR="005C4E0D" w:rsidRDefault="007F6517" w:rsidP="00F7574D">
      <w:pPr>
        <w:bidi/>
        <w:spacing w:line="276" w:lineRule="auto"/>
        <w:contextualSpacing/>
        <w:jc w:val="both"/>
        <w:rPr>
          <w:rFonts w:ascii="David" w:eastAsia="Times New Roman" w:hAnsi="David" w:cs="David"/>
          <w:sz w:val="24"/>
          <w:szCs w:val="24"/>
        </w:rPr>
      </w:pPr>
      <w:r>
        <w:rPr>
          <w:rFonts w:ascii="David" w:eastAsia="Times New Roman" w:hAnsi="David" w:cs="David"/>
          <w:sz w:val="24"/>
          <w:szCs w:val="24"/>
          <w:rtl/>
        </w:rPr>
        <w:br/>
      </w:r>
    </w:p>
    <w:p w14:paraId="2EB97A45" w14:textId="721E04B3" w:rsidR="00214F76" w:rsidRDefault="00214F76" w:rsidP="00214F76">
      <w:pPr>
        <w:bidi/>
        <w:spacing w:line="276" w:lineRule="auto"/>
        <w:rPr>
          <w:rFonts w:ascii="David" w:eastAsia="Times New Roman" w:hAnsi="David" w:cs="David"/>
          <w:sz w:val="24"/>
          <w:szCs w:val="24"/>
          <w:rtl/>
        </w:rPr>
      </w:pPr>
    </w:p>
    <w:p w14:paraId="53677853" w14:textId="099A1E56" w:rsidR="00214F76" w:rsidRDefault="00214F76" w:rsidP="00F36B92">
      <w:pPr>
        <w:pStyle w:val="a6"/>
        <w:numPr>
          <w:ilvl w:val="0"/>
          <w:numId w:val="22"/>
        </w:numPr>
        <w:bidi/>
        <w:spacing w:line="276" w:lineRule="auto"/>
        <w:rPr>
          <w:rFonts w:ascii="David" w:eastAsia="Times New Roman" w:hAnsi="David" w:cs="David"/>
          <w:b/>
          <w:bCs/>
          <w:sz w:val="28"/>
          <w:szCs w:val="28"/>
        </w:rPr>
      </w:pPr>
      <w:r w:rsidRPr="00214F76">
        <w:rPr>
          <w:rFonts w:ascii="David" w:eastAsia="Times New Roman" w:hAnsi="David" w:cs="David" w:hint="cs"/>
          <w:b/>
          <w:bCs/>
          <w:sz w:val="28"/>
          <w:szCs w:val="28"/>
          <w:rtl/>
        </w:rPr>
        <w:t>תיאור המוצר</w:t>
      </w:r>
    </w:p>
    <w:p w14:paraId="788A72D3" w14:textId="6B024D9D" w:rsidR="00A666BE" w:rsidRDefault="00A666BE" w:rsidP="00350FD1">
      <w:pPr>
        <w:pStyle w:val="a6"/>
        <w:numPr>
          <w:ilvl w:val="1"/>
          <w:numId w:val="22"/>
        </w:numPr>
        <w:bidi/>
        <w:spacing w:line="276" w:lineRule="auto"/>
        <w:rPr>
          <w:rFonts w:ascii="David" w:eastAsia="Times New Roman" w:hAnsi="David" w:cs="David"/>
          <w:b/>
          <w:bCs/>
          <w:sz w:val="26"/>
          <w:szCs w:val="26"/>
        </w:rPr>
      </w:pPr>
      <w:r w:rsidRPr="00A666BE">
        <w:rPr>
          <w:rFonts w:ascii="David" w:eastAsia="Times New Roman" w:hAnsi="David" w:cs="David" w:hint="cs"/>
          <w:b/>
          <w:bCs/>
          <w:sz w:val="26"/>
          <w:szCs w:val="26"/>
          <w:rtl/>
        </w:rPr>
        <w:t xml:space="preserve">רשימת </w:t>
      </w:r>
      <w:r w:rsidR="00350FD1">
        <w:rPr>
          <w:rFonts w:ascii="David" w:eastAsia="Times New Roman" w:hAnsi="David" w:cs="David" w:hint="cs"/>
          <w:b/>
          <w:bCs/>
          <w:sz w:val="26"/>
          <w:szCs w:val="26"/>
          <w:rtl/>
        </w:rPr>
        <w:t>רכיבים</w:t>
      </w:r>
      <w:r w:rsidRPr="00A666BE">
        <w:rPr>
          <w:rFonts w:ascii="David" w:eastAsia="Times New Roman" w:hAnsi="David" w:cs="David" w:hint="cs"/>
          <w:b/>
          <w:bCs/>
          <w:sz w:val="26"/>
          <w:szCs w:val="26"/>
          <w:rtl/>
        </w:rPr>
        <w:t xml:space="preserve"> כוללת</w:t>
      </w:r>
    </w:p>
    <w:p w14:paraId="3B7EBB53" w14:textId="0FFF3535" w:rsidR="007D63D1" w:rsidRDefault="007D63D1" w:rsidP="007D63D1">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32 GB SDHC card</w:t>
      </w:r>
    </w:p>
    <w:p w14:paraId="61E5CC30" w14:textId="6FE3C2CB" w:rsidR="00A666BE" w:rsidRDefault="00103CF3" w:rsidP="00103CF3">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w:t>
      </w:r>
      <w:r w:rsidR="00763305">
        <w:rPr>
          <w:rFonts w:ascii="David" w:eastAsia="Times New Roman" w:hAnsi="David" w:cs="David"/>
          <w:sz w:val="24"/>
          <w:szCs w:val="24"/>
        </w:rPr>
        <w:t xml:space="preserve"> </w:t>
      </w:r>
      <w:r w:rsidR="00A666BE">
        <w:rPr>
          <w:rFonts w:ascii="David" w:eastAsia="Times New Roman" w:hAnsi="David" w:cs="David"/>
          <w:sz w:val="24"/>
          <w:szCs w:val="24"/>
        </w:rPr>
        <w:t>Ras</w:t>
      </w:r>
      <w:r w:rsidR="00350FD1">
        <w:rPr>
          <w:rFonts w:ascii="David" w:eastAsia="Times New Roman" w:hAnsi="David" w:cs="David"/>
          <w:sz w:val="24"/>
          <w:szCs w:val="24"/>
        </w:rPr>
        <w:t>p</w:t>
      </w:r>
      <w:r w:rsidR="00A666BE">
        <w:rPr>
          <w:rFonts w:ascii="David" w:eastAsia="Times New Roman" w:hAnsi="David" w:cs="David"/>
          <w:sz w:val="24"/>
          <w:szCs w:val="24"/>
        </w:rPr>
        <w:t>berry pi 5</w:t>
      </w:r>
      <w:r w:rsidR="00763305">
        <w:rPr>
          <w:rFonts w:ascii="David" w:eastAsia="Times New Roman" w:hAnsi="David" w:cs="David"/>
          <w:sz w:val="24"/>
          <w:szCs w:val="24"/>
        </w:rPr>
        <w:t xml:space="preserve"> with 5A power adapter</w:t>
      </w:r>
      <w:r w:rsidR="00763305">
        <w:rPr>
          <w:rFonts w:ascii="David" w:eastAsia="Times New Roman" w:hAnsi="David" w:cs="David" w:hint="cs"/>
          <w:sz w:val="24"/>
          <w:szCs w:val="24"/>
          <w:rtl/>
        </w:rPr>
        <w:t xml:space="preserve"> </w:t>
      </w:r>
      <w:r>
        <w:rPr>
          <w:rFonts w:ascii="David" w:eastAsia="Times New Roman" w:hAnsi="David" w:cs="David" w:hint="cs"/>
          <w:sz w:val="24"/>
          <w:szCs w:val="24"/>
          <w:rtl/>
        </w:rPr>
        <w:t>ראה נספח )</w:t>
      </w:r>
    </w:p>
    <w:p w14:paraId="4EC0F4E9" w14:textId="77777777" w:rsidR="007D63D1" w:rsidRDefault="007D63D1" w:rsidP="007D63D1">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Raspberry pi 5 fan coolant</w:t>
      </w:r>
    </w:p>
    <w:p w14:paraId="610226EF" w14:textId="77777777" w:rsidR="003061D9" w:rsidRDefault="007D63D1" w:rsidP="00046AEC">
      <w:pPr>
        <w:pStyle w:val="a6"/>
        <w:keepNext/>
        <w:numPr>
          <w:ilvl w:val="0"/>
          <w:numId w:val="44"/>
        </w:numPr>
        <w:bidi/>
        <w:spacing w:line="276" w:lineRule="auto"/>
        <w:rPr>
          <w:rFonts w:ascii="David" w:eastAsia="Times New Roman" w:hAnsi="David" w:cs="David"/>
          <w:sz w:val="24"/>
          <w:szCs w:val="24"/>
        </w:rPr>
      </w:pPr>
      <w:r w:rsidRPr="003061D9">
        <w:rPr>
          <w:rFonts w:ascii="David" w:eastAsia="Times New Roman" w:hAnsi="David" w:cs="David" w:hint="cs"/>
          <w:sz w:val="24"/>
          <w:szCs w:val="24"/>
        </w:rPr>
        <w:t>R</w:t>
      </w:r>
      <w:r w:rsidRPr="003061D9">
        <w:rPr>
          <w:rFonts w:ascii="David" w:eastAsia="Times New Roman" w:hAnsi="David" w:cs="David"/>
          <w:sz w:val="24"/>
          <w:szCs w:val="24"/>
        </w:rPr>
        <w:t>aspberry pi 5 case</w:t>
      </w:r>
    </w:p>
    <w:p w14:paraId="4DC079B1" w14:textId="412BF66A" w:rsidR="00A666BE" w:rsidRPr="003061D9" w:rsidRDefault="00350FD1" w:rsidP="003061D9">
      <w:pPr>
        <w:pStyle w:val="a6"/>
        <w:keepNext/>
        <w:numPr>
          <w:ilvl w:val="0"/>
          <w:numId w:val="44"/>
        </w:numPr>
        <w:bidi/>
        <w:spacing w:line="276" w:lineRule="auto"/>
        <w:rPr>
          <w:rFonts w:ascii="David" w:eastAsia="Times New Roman" w:hAnsi="David" w:cs="David"/>
          <w:sz w:val="24"/>
          <w:szCs w:val="24"/>
        </w:rPr>
      </w:pPr>
      <w:r w:rsidRPr="003061D9">
        <w:rPr>
          <w:rFonts w:ascii="David" w:eastAsia="Times New Roman" w:hAnsi="David" w:cs="David"/>
          <w:sz w:val="24"/>
          <w:szCs w:val="24"/>
        </w:rPr>
        <w:t>7 inch HDMI LCD (H) IPS Capacitive Touch Screen</w:t>
      </w:r>
      <w:r w:rsidR="00046AEC">
        <w:rPr>
          <w:rFonts w:ascii="David" w:eastAsia="Times New Roman" w:hAnsi="David" w:cs="David"/>
          <w:sz w:val="24"/>
          <w:szCs w:val="24"/>
        </w:rPr>
        <w:t xml:space="preserve"> 600X1024</w:t>
      </w:r>
      <w:r w:rsidR="00046AEC">
        <w:rPr>
          <w:rFonts w:ascii="David" w:eastAsia="Times New Roman" w:hAnsi="David" w:cs="David" w:hint="cs"/>
          <w:sz w:val="24"/>
          <w:szCs w:val="24"/>
          <w:rtl/>
        </w:rPr>
        <w:t xml:space="preserve"> </w:t>
      </w:r>
    </w:p>
    <w:p w14:paraId="1793AF1A" w14:textId="298D06AF" w:rsidR="00103CF3" w:rsidRDefault="00103CF3" w:rsidP="00103CF3">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7 inch lcd case</w:t>
      </w:r>
    </w:p>
    <w:p w14:paraId="72427DF1" w14:textId="1FA9140C" w:rsidR="00350FD1" w:rsidRDefault="00350FD1" w:rsidP="00350FD1">
      <w:pPr>
        <w:pStyle w:val="a6"/>
        <w:numPr>
          <w:ilvl w:val="0"/>
          <w:numId w:val="44"/>
        </w:numPr>
        <w:bidi/>
        <w:spacing w:line="276" w:lineRule="auto"/>
        <w:rPr>
          <w:rFonts w:ascii="David" w:eastAsia="Times New Roman" w:hAnsi="David" w:cs="David"/>
          <w:sz w:val="24"/>
          <w:szCs w:val="24"/>
        </w:rPr>
      </w:pPr>
      <w:r w:rsidRPr="00CE4CFB">
        <w:rPr>
          <w:rFonts w:ascii="David" w:eastAsia="Times New Roman" w:hAnsi="David" w:cs="David"/>
          <w:sz w:val="24"/>
          <w:szCs w:val="24"/>
        </w:rPr>
        <w:t>KY-003 Hall Magnetic Sensor Module</w:t>
      </w:r>
      <w:r w:rsidR="00046AEC">
        <w:rPr>
          <w:rFonts w:ascii="David" w:eastAsia="Times New Roman" w:hAnsi="David" w:cs="David" w:hint="cs"/>
          <w:sz w:val="24"/>
          <w:szCs w:val="24"/>
          <w:rtl/>
        </w:rPr>
        <w:t xml:space="preserve"> (ראה נספח )</w:t>
      </w:r>
    </w:p>
    <w:p w14:paraId="24C130A3" w14:textId="5CFE3384" w:rsidR="00350FD1" w:rsidRDefault="00350FD1" w:rsidP="00350FD1">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USB speaker</w:t>
      </w:r>
    </w:p>
    <w:p w14:paraId="1F0B3AB4" w14:textId="4AC416C4" w:rsidR="00350FD1" w:rsidRDefault="00E85503" w:rsidP="00350FD1">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HDMI to micro HDMI cable 30 cm</w:t>
      </w:r>
    </w:p>
    <w:p w14:paraId="5FAA4CB2" w14:textId="70A72C60" w:rsidR="00E85503" w:rsidRDefault="00E85503" w:rsidP="00E85503">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 xml:space="preserve">Usb to micro usb 180 degree </w:t>
      </w:r>
    </w:p>
    <w:p w14:paraId="585E5C4E" w14:textId="7676E88B" w:rsidR="00E85503" w:rsidRDefault="00E85503" w:rsidP="00E85503">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HDMI male to Female 180 degree adapter</w:t>
      </w:r>
    </w:p>
    <w:p w14:paraId="6FE40898" w14:textId="77777777" w:rsidR="00763305" w:rsidRDefault="00763305" w:rsidP="00763305">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3 pcs 1 meter cable female to female pin to pin</w:t>
      </w:r>
    </w:p>
    <w:p w14:paraId="717807F4" w14:textId="37DB2051" w:rsidR="002A0C24" w:rsidRDefault="002A0C24" w:rsidP="00763305">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 xml:space="preserve"> 4 pcs M2 25 mm screws with nuts</w:t>
      </w:r>
    </w:p>
    <w:p w14:paraId="2657CE2F" w14:textId="244F467B" w:rsidR="002A0C24" w:rsidRDefault="002A0C24" w:rsidP="002A0C24">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 xml:space="preserve"> 2 pcs M3 15mm with nuts</w:t>
      </w:r>
    </w:p>
    <w:p w14:paraId="08C49272" w14:textId="2C42AB6C" w:rsidR="00763305" w:rsidRDefault="00763305" w:rsidP="002A0C24">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 xml:space="preserve"> </w:t>
      </w:r>
      <w:r w:rsidR="002A0C24">
        <w:rPr>
          <w:rFonts w:ascii="David" w:eastAsia="Times New Roman" w:hAnsi="David" w:cs="David"/>
          <w:sz w:val="24"/>
          <w:szCs w:val="24"/>
        </w:rPr>
        <w:t>Tablet flexible 130 cm arm</w:t>
      </w:r>
    </w:p>
    <w:p w14:paraId="14B7235B" w14:textId="49E28E93" w:rsidR="002A0C24" w:rsidRDefault="007D63D1" w:rsidP="002A0C24">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Custom 3d print case</w:t>
      </w:r>
      <w:r w:rsidR="00F00DC9">
        <w:rPr>
          <w:rFonts w:ascii="David" w:eastAsia="Times New Roman" w:hAnsi="David" w:cs="David" w:hint="cs"/>
          <w:sz w:val="24"/>
          <w:szCs w:val="24"/>
          <w:rtl/>
        </w:rPr>
        <w:t xml:space="preserve"> (ראה נספח )</w:t>
      </w:r>
    </w:p>
    <w:p w14:paraId="138482C9" w14:textId="0BB7A394" w:rsidR="00C732FA" w:rsidRDefault="00C0319B" w:rsidP="00C732FA">
      <w:pPr>
        <w:pStyle w:val="a6"/>
        <w:numPr>
          <w:ilvl w:val="0"/>
          <w:numId w:val="44"/>
        </w:numPr>
        <w:bidi/>
        <w:spacing w:line="276" w:lineRule="auto"/>
        <w:rPr>
          <w:rFonts w:ascii="David" w:eastAsia="Times New Roman" w:hAnsi="David" w:cs="David"/>
          <w:sz w:val="24"/>
          <w:szCs w:val="24"/>
        </w:rPr>
      </w:pPr>
      <w:r>
        <w:rPr>
          <w:rFonts w:ascii="David" w:eastAsia="Times New Roman" w:hAnsi="David" w:cs="David"/>
          <w:sz w:val="24"/>
          <w:szCs w:val="24"/>
        </w:rPr>
        <w:t>Scotch strips paste female male</w:t>
      </w:r>
    </w:p>
    <w:p w14:paraId="4AD4F370" w14:textId="25DD1ED4" w:rsidR="00A666BE" w:rsidRDefault="00A666BE" w:rsidP="00A666BE">
      <w:pPr>
        <w:pStyle w:val="a6"/>
        <w:bidi/>
        <w:spacing w:line="276" w:lineRule="auto"/>
        <w:ind w:left="432"/>
        <w:rPr>
          <w:rFonts w:ascii="David" w:eastAsia="Times New Roman" w:hAnsi="David" w:cs="David"/>
          <w:sz w:val="28"/>
          <w:szCs w:val="28"/>
          <w:rtl/>
        </w:rPr>
      </w:pPr>
    </w:p>
    <w:p w14:paraId="2EF46696" w14:textId="58461A80" w:rsidR="004F2F66" w:rsidRDefault="004F2F66" w:rsidP="004F2F66">
      <w:pPr>
        <w:pStyle w:val="a6"/>
        <w:bidi/>
        <w:spacing w:line="276" w:lineRule="auto"/>
        <w:ind w:left="432"/>
        <w:rPr>
          <w:rFonts w:ascii="David" w:eastAsia="Times New Roman" w:hAnsi="David" w:cs="David"/>
          <w:sz w:val="28"/>
          <w:szCs w:val="28"/>
          <w:rtl/>
        </w:rPr>
      </w:pPr>
    </w:p>
    <w:p w14:paraId="14738BCD" w14:textId="08E07849" w:rsidR="004F2F66" w:rsidRDefault="004F2F66" w:rsidP="004F2F66">
      <w:pPr>
        <w:pStyle w:val="a6"/>
        <w:bidi/>
        <w:spacing w:line="276" w:lineRule="auto"/>
        <w:ind w:left="432"/>
        <w:rPr>
          <w:rFonts w:ascii="David" w:eastAsia="Times New Roman" w:hAnsi="David" w:cs="David"/>
          <w:sz w:val="28"/>
          <w:szCs w:val="28"/>
          <w:rtl/>
        </w:rPr>
      </w:pPr>
    </w:p>
    <w:p w14:paraId="2673393A" w14:textId="77777777" w:rsidR="004F2F66" w:rsidRPr="00350FD1" w:rsidRDefault="004F2F66" w:rsidP="004F2F66">
      <w:pPr>
        <w:pStyle w:val="a6"/>
        <w:bidi/>
        <w:spacing w:line="276" w:lineRule="auto"/>
        <w:ind w:left="432"/>
        <w:rPr>
          <w:rFonts w:ascii="David" w:eastAsia="Times New Roman" w:hAnsi="David" w:cs="David"/>
          <w:sz w:val="28"/>
          <w:szCs w:val="28"/>
          <w:rtl/>
        </w:rPr>
      </w:pPr>
    </w:p>
    <w:p w14:paraId="62E75F9D" w14:textId="36D3EE9A" w:rsidR="00A666BE" w:rsidRPr="00AE31A4" w:rsidRDefault="00AE31A4" w:rsidP="00A666BE">
      <w:pPr>
        <w:pStyle w:val="a6"/>
        <w:numPr>
          <w:ilvl w:val="1"/>
          <w:numId w:val="22"/>
        </w:numPr>
        <w:bidi/>
        <w:spacing w:line="276" w:lineRule="auto"/>
        <w:rPr>
          <w:rFonts w:ascii="David" w:eastAsia="Times New Roman" w:hAnsi="David" w:cs="David"/>
          <w:b/>
          <w:bCs/>
          <w:sz w:val="26"/>
          <w:szCs w:val="26"/>
        </w:rPr>
      </w:pPr>
      <w:r w:rsidRPr="00AE31A4">
        <w:rPr>
          <w:rFonts w:ascii="David" w:eastAsia="Times New Roman" w:hAnsi="David" w:cs="David" w:hint="cs"/>
          <w:b/>
          <w:bCs/>
          <w:sz w:val="26"/>
          <w:szCs w:val="26"/>
          <w:rtl/>
        </w:rPr>
        <w:t>תיאור כללי</w:t>
      </w:r>
    </w:p>
    <w:p w14:paraId="40A8601C" w14:textId="04E7DCCC" w:rsidR="00F36B92" w:rsidRDefault="00F36B92" w:rsidP="00F36B92">
      <w:pPr>
        <w:pStyle w:val="a6"/>
        <w:bidi/>
        <w:spacing w:line="276" w:lineRule="auto"/>
        <w:ind w:left="360"/>
        <w:rPr>
          <w:rFonts w:ascii="David" w:eastAsia="Times New Roman" w:hAnsi="David" w:cs="David"/>
          <w:sz w:val="24"/>
          <w:szCs w:val="24"/>
          <w:rtl/>
        </w:rPr>
      </w:pPr>
      <w:r>
        <w:rPr>
          <w:rFonts w:ascii="David" w:eastAsia="Times New Roman" w:hAnsi="David" w:cs="David" w:hint="cs"/>
          <w:sz w:val="24"/>
          <w:szCs w:val="24"/>
          <w:rtl/>
        </w:rPr>
        <w:t>המוצר</w:t>
      </w:r>
      <w:r w:rsidRPr="00F36B92">
        <w:rPr>
          <w:rFonts w:ascii="David" w:eastAsia="Times New Roman" w:hAnsi="David" w:cs="David"/>
          <w:sz w:val="24"/>
          <w:szCs w:val="24"/>
          <w:rtl/>
        </w:rPr>
        <w:t xml:space="preserve"> מורכב משלושה חלקים , חלק מכאני , חלק תוכנתי וחלק חשמלי :</w:t>
      </w:r>
    </w:p>
    <w:p w14:paraId="4E0E29B8" w14:textId="44B8F20E" w:rsidR="00AE31A4" w:rsidRPr="0016541E" w:rsidRDefault="004F2F66" w:rsidP="0016541E">
      <w:pPr>
        <w:pStyle w:val="a6"/>
        <w:numPr>
          <w:ilvl w:val="0"/>
          <w:numId w:val="45"/>
        </w:numPr>
        <w:bidi/>
        <w:spacing w:line="276" w:lineRule="auto"/>
        <w:rPr>
          <w:rFonts w:ascii="David" w:eastAsia="Times New Roman" w:hAnsi="David" w:cs="David"/>
          <w:sz w:val="24"/>
          <w:szCs w:val="24"/>
          <w:rtl/>
        </w:rPr>
      </w:pPr>
      <w:r>
        <w:rPr>
          <w:noProof/>
        </w:rPr>
        <mc:AlternateContent>
          <mc:Choice Requires="wpg">
            <w:drawing>
              <wp:anchor distT="0" distB="0" distL="114300" distR="114300" simplePos="0" relativeHeight="251684864" behindDoc="0" locked="0" layoutInCell="1" allowOverlap="1" wp14:anchorId="062ACE65" wp14:editId="6930E1AB">
                <wp:simplePos x="0" y="0"/>
                <wp:positionH relativeFrom="column">
                  <wp:posOffset>-895350</wp:posOffset>
                </wp:positionH>
                <wp:positionV relativeFrom="paragraph">
                  <wp:posOffset>1118870</wp:posOffset>
                </wp:positionV>
                <wp:extent cx="6027420" cy="1341120"/>
                <wp:effectExtent l="0" t="0" r="0" b="0"/>
                <wp:wrapTopAndBottom/>
                <wp:docPr id="1452450733" name="קבוצה 1452450733"/>
                <wp:cNvGraphicFramePr/>
                <a:graphic xmlns:a="http://schemas.openxmlformats.org/drawingml/2006/main">
                  <a:graphicData uri="http://schemas.microsoft.com/office/word/2010/wordprocessingGroup">
                    <wpg:wgp>
                      <wpg:cNvGrpSpPr/>
                      <wpg:grpSpPr>
                        <a:xfrm>
                          <a:off x="0" y="0"/>
                          <a:ext cx="6027420" cy="1341120"/>
                          <a:chOff x="0" y="0"/>
                          <a:chExt cx="6027420" cy="1341120"/>
                        </a:xfrm>
                      </wpg:grpSpPr>
                      <pic:pic xmlns:pic="http://schemas.openxmlformats.org/drawingml/2006/picture">
                        <pic:nvPicPr>
                          <pic:cNvPr id="16" name="תמונה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8400" cy="1328420"/>
                          </a:xfrm>
                          <a:prstGeom prst="rect">
                            <a:avLst/>
                          </a:prstGeom>
                        </pic:spPr>
                      </pic:pic>
                      <wpg:grpSp>
                        <wpg:cNvPr id="1452450732" name="קבוצה 1452450732"/>
                        <wpg:cNvGrpSpPr/>
                        <wpg:grpSpPr>
                          <a:xfrm>
                            <a:off x="2901950" y="25400"/>
                            <a:ext cx="3125470" cy="1315720"/>
                            <a:chOff x="0" y="0"/>
                            <a:chExt cx="3125470" cy="1315720"/>
                          </a:xfrm>
                        </wpg:grpSpPr>
                        <pic:pic xmlns:pic="http://schemas.openxmlformats.org/drawingml/2006/picture">
                          <pic:nvPicPr>
                            <pic:cNvPr id="28" name="תמונה 2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H="1">
                              <a:off x="1663700" y="0"/>
                              <a:ext cx="1461770" cy="1315720"/>
                            </a:xfrm>
                            <a:prstGeom prst="rect">
                              <a:avLst/>
                            </a:prstGeom>
                          </pic:spPr>
                        </pic:pic>
                        <pic:pic xmlns:pic="http://schemas.openxmlformats.org/drawingml/2006/picture">
                          <pic:nvPicPr>
                            <pic:cNvPr id="18" name="תמונה 18" descr="C:\Users\pc\Downloads\VideoCapture_20240928-214828.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76200"/>
                              <a:ext cx="1661795" cy="1212850"/>
                            </a:xfrm>
                            <a:prstGeom prst="rect">
                              <a:avLst/>
                            </a:prstGeom>
                            <a:noFill/>
                            <a:ln>
                              <a:noFill/>
                            </a:ln>
                          </pic:spPr>
                        </pic:pic>
                      </wpg:grpSp>
                    </wpg:wgp>
                  </a:graphicData>
                </a:graphic>
              </wp:anchor>
            </w:drawing>
          </mc:Choice>
          <mc:Fallback>
            <w:pict>
              <v:group w14:anchorId="72414090" id="קבוצה 1452450733" o:spid="_x0000_s1026" style="position:absolute;left:0;text-align:left;margin-left:-70.5pt;margin-top:88.1pt;width:474.6pt;height:105.6pt;z-index:251684864" coordsize="60274,134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27" type="#_x0000_t75" style="position:absolute;width:11684;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">
                  <v:imagedata r:id="rId15" o:title=""/>
                  <v:path arrowok="t"/>
                </v:shape>
                <v:group id="קבוצה 1452450732" o:spid="_x0000_s1028" style="position:absolute;left:29019;top:254;width:31255;height:13157" coordsize="31254,1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">
                  <v:shape id="תמונה 28" o:spid="_x0000_s1029" type="#_x0000_t75" style="position:absolute;left:16637;width:14617;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">
                    <v:imagedata r:id="rId16" o:title=""/>
                    <v:path arrowok="t"/>
                  </v:shape>
                  <v:shape id="תמונה 18" o:spid="_x0000_s1030" type="#_x0000_t75" style="position:absolute;top:762;width:16617;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">
                    <v:imagedata r:id="rId17" o:title="VideoCapture_20240928-214828"/>
                    <v:path arrowok="t"/>
                  </v:shape>
                </v:group>
                <w10:wrap type="topAndBottom"/>
              </v:group>
            </w:pict>
          </mc:Fallback>
        </mc:AlternateContent>
      </w:r>
      <w:r w:rsidR="00F65914">
        <w:rPr>
          <w:noProof/>
        </w:rPr>
        <mc:AlternateContent>
          <mc:Choice Requires="wps">
            <w:drawing>
              <wp:anchor distT="0" distB="0" distL="114300" distR="114300" simplePos="0" relativeHeight="251688960" behindDoc="0" locked="0" layoutInCell="1" allowOverlap="1" wp14:anchorId="538A1EA9" wp14:editId="134E53D0">
                <wp:simplePos x="0" y="0"/>
                <wp:positionH relativeFrom="column">
                  <wp:posOffset>1993900</wp:posOffset>
                </wp:positionH>
                <wp:positionV relativeFrom="paragraph">
                  <wp:posOffset>2497455</wp:posOffset>
                </wp:positionV>
                <wp:extent cx="1661795" cy="438150"/>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1661795" cy="438150"/>
                        </a:xfrm>
                        <a:prstGeom prst="rect">
                          <a:avLst/>
                        </a:prstGeom>
                        <a:solidFill>
                          <a:prstClr val="white"/>
                        </a:solidFill>
                        <a:ln>
                          <a:noFill/>
                        </a:ln>
                      </wps:spPr>
                      <wps:txbx>
                        <w:txbxContent>
                          <w:p w14:paraId="14F53C4D" w14:textId="6B38AB77" w:rsidR="00CF7C4C" w:rsidRPr="00DD3566" w:rsidRDefault="00CF7C4C" w:rsidP="00775DC5">
                            <w:pPr>
                              <w:pStyle w:val="a4"/>
                              <w:rPr>
                                <w:b w:val="0"/>
                                <w:bCs/>
                                <w:noProof/>
                              </w:rPr>
                            </w:pPr>
                            <w:r w:rsidRPr="00DD3566">
                              <w:rPr>
                                <w:rFonts w:hint="cs"/>
                                <w:b w:val="0"/>
                                <w:bCs/>
                                <w:noProof/>
                                <w:rtl/>
                              </w:rPr>
                              <w:t>איור 1 - חיבור מכאני</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A1EA9" id="תיבת טקסט 1" o:spid="_x0000_s1027" type="#_x0000_t202" style="position:absolute;left:0;text-align:left;margin-left:157pt;margin-top:196.65pt;width:130.85pt;height:3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" stroked="f">
                <v:textbox inset="0,0,0,0">
                  <w:txbxContent>
                    <w:p w14:paraId="14F53C4D" w14:textId="6B38AB77" w:rsidR="00CF7C4C" w:rsidRPr="00DD3566" w:rsidRDefault="00CF7C4C" w:rsidP="00775DC5">
                      <w:pPr>
                        <w:pStyle w:val="a4"/>
                        <w:rPr>
                          <w:b w:val="0"/>
                          <w:bCs/>
                          <w:noProof/>
                        </w:rPr>
                      </w:pPr>
                      <w:r w:rsidRPr="00DD3566">
                        <w:rPr>
                          <w:rFonts w:hint="cs"/>
                          <w:b w:val="0"/>
                          <w:bCs/>
                          <w:noProof/>
                          <w:rtl/>
                        </w:rPr>
                        <w:t>איור 1 - חיבור מכאני</w:t>
                      </w:r>
                    </w:p>
                  </w:txbxContent>
                </v:textbox>
                <w10:wrap type="topAndBottom"/>
              </v:shape>
            </w:pict>
          </mc:Fallback>
        </mc:AlternateContent>
      </w:r>
      <w:r w:rsidR="00CF7C4C">
        <w:rPr>
          <w:noProof/>
          <w:rtl/>
        </w:rPr>
        <w:pict w14:anchorId="05E1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7pt;margin-top:96.15pt;width:131.5pt;height:96.5pt;z-index:251686912;mso-position-horizontal-relative:text;mso-position-vertical-relative:text;mso-width-relative:page;mso-height-relative:page">
            <v:imagedata r:id="rId18" o:title="VideoCapture_20240928-215936 (1)" croptop="1211f" cropleft="11235f" cropright="14977f"/>
            <w10:wrap type="topAndBottom"/>
          </v:shape>
        </w:pict>
      </w:r>
      <w:r w:rsidR="00AE31A4" w:rsidRPr="00AE31A4">
        <w:rPr>
          <w:rFonts w:ascii="David" w:eastAsia="Times New Roman" w:hAnsi="David" w:cs="David"/>
          <w:sz w:val="24"/>
          <w:szCs w:val="24"/>
          <w:rtl/>
        </w:rPr>
        <w:t>חלק מכאני –</w:t>
      </w:r>
      <w:r w:rsidR="00C0319B">
        <w:rPr>
          <w:rFonts w:ascii="David" w:eastAsia="Times New Roman" w:hAnsi="David" w:cs="David" w:hint="cs"/>
          <w:sz w:val="24"/>
          <w:szCs w:val="24"/>
          <w:rtl/>
        </w:rPr>
        <w:t xml:space="preserve"> מודול המסך יכוסה בכיסוי מותאם אליו, לחלק האחורי שלו יודבק</w:t>
      </w:r>
      <w:r w:rsidR="00AE31A4" w:rsidRPr="00AE31A4">
        <w:rPr>
          <w:rFonts w:ascii="David" w:eastAsia="Times New Roman" w:hAnsi="David" w:cs="David"/>
          <w:sz w:val="24"/>
          <w:szCs w:val="24"/>
          <w:rtl/>
        </w:rPr>
        <w:t xml:space="preserve"> </w:t>
      </w:r>
      <w:r w:rsidR="00C0319B">
        <w:rPr>
          <w:rFonts w:ascii="David" w:eastAsia="Times New Roman" w:hAnsi="David" w:cs="David" w:hint="cs"/>
          <w:sz w:val="24"/>
          <w:szCs w:val="24"/>
          <w:rtl/>
        </w:rPr>
        <w:t>ה</w:t>
      </w:r>
      <w:r w:rsidR="00C732FA">
        <w:rPr>
          <w:rFonts w:ascii="David" w:eastAsia="Times New Roman" w:hAnsi="David" w:cs="David" w:hint="cs"/>
          <w:sz w:val="24"/>
          <w:szCs w:val="24"/>
          <w:rtl/>
        </w:rPr>
        <w:t xml:space="preserve">בקר הרסברי פי 5 בתוך כיסוי </w:t>
      </w:r>
      <w:r w:rsidR="00C0319B">
        <w:rPr>
          <w:rFonts w:ascii="David" w:eastAsia="Times New Roman" w:hAnsi="David" w:cs="David" w:hint="cs"/>
          <w:sz w:val="24"/>
          <w:szCs w:val="24"/>
          <w:rtl/>
        </w:rPr>
        <w:t>פלסטיק שלו. כל זה יכנס לתוך מעטפת פלסטיק גדולה שהודפסה במיוחד</w:t>
      </w:r>
      <w:r w:rsidR="00775DC5">
        <w:rPr>
          <w:rFonts w:ascii="David" w:eastAsia="Times New Roman" w:hAnsi="David" w:cs="David" w:hint="cs"/>
          <w:sz w:val="24"/>
          <w:szCs w:val="24"/>
          <w:rtl/>
        </w:rPr>
        <w:t xml:space="preserve"> במדפסת תלת מימד</w:t>
      </w:r>
      <w:r w:rsidR="00C0319B">
        <w:rPr>
          <w:rFonts w:ascii="David" w:eastAsia="Times New Roman" w:hAnsi="David" w:cs="David" w:hint="cs"/>
          <w:sz w:val="24"/>
          <w:szCs w:val="24"/>
          <w:rtl/>
        </w:rPr>
        <w:t xml:space="preserve"> וי</w:t>
      </w:r>
      <w:r w:rsidR="007A5C33">
        <w:rPr>
          <w:rFonts w:ascii="David" w:eastAsia="Times New Roman" w:hAnsi="David" w:cs="David" w:hint="cs"/>
          <w:sz w:val="24"/>
          <w:szCs w:val="24"/>
          <w:rtl/>
        </w:rPr>
        <w:t>תפוס</w:t>
      </w:r>
      <w:r w:rsidR="00C0319B">
        <w:rPr>
          <w:rFonts w:ascii="David" w:eastAsia="Times New Roman" w:hAnsi="David" w:cs="David" w:hint="cs"/>
          <w:sz w:val="24"/>
          <w:szCs w:val="24"/>
          <w:rtl/>
        </w:rPr>
        <w:t xml:space="preserve"> את המסך עם ברגים. המעטפת </w:t>
      </w:r>
      <w:r w:rsidR="007A5C33">
        <w:rPr>
          <w:rFonts w:ascii="David" w:eastAsia="Times New Roman" w:hAnsi="David" w:cs="David" w:hint="cs"/>
          <w:sz w:val="24"/>
          <w:szCs w:val="24"/>
          <w:rtl/>
        </w:rPr>
        <w:t>עצמה ניתנת לפתיחה בגב שלה (מכסה נשלף כלפי מעלה) ומאובטח</w:t>
      </w:r>
      <w:r w:rsidR="00C0319B">
        <w:rPr>
          <w:rFonts w:ascii="David" w:eastAsia="Times New Roman" w:hAnsi="David" w:cs="David" w:hint="cs"/>
          <w:sz w:val="24"/>
          <w:szCs w:val="24"/>
          <w:rtl/>
        </w:rPr>
        <w:t xml:space="preserve"> באמצעות ברגים </w:t>
      </w:r>
      <w:r w:rsidR="007A5C33">
        <w:rPr>
          <w:rFonts w:ascii="David" w:eastAsia="Times New Roman" w:hAnsi="David" w:cs="David" w:hint="cs"/>
          <w:sz w:val="24"/>
          <w:szCs w:val="24"/>
          <w:rtl/>
        </w:rPr>
        <w:t xml:space="preserve">(ראה נספח ). </w:t>
      </w:r>
      <w:r w:rsidR="00C0319B">
        <w:rPr>
          <w:rFonts w:ascii="David" w:eastAsia="Times New Roman" w:hAnsi="David" w:cs="David" w:hint="cs"/>
          <w:sz w:val="24"/>
          <w:szCs w:val="24"/>
          <w:rtl/>
        </w:rPr>
        <w:t xml:space="preserve"> </w:t>
      </w:r>
      <w:r w:rsidR="00C732FA">
        <w:rPr>
          <w:rFonts w:ascii="David" w:eastAsia="Times New Roman" w:hAnsi="David" w:cs="David"/>
          <w:sz w:val="24"/>
          <w:szCs w:val="24"/>
          <w:rtl/>
        </w:rPr>
        <w:br/>
      </w:r>
      <w:r w:rsidR="00AE31A4" w:rsidRPr="00AE31A4">
        <w:rPr>
          <w:rFonts w:ascii="David" w:eastAsia="Times New Roman" w:hAnsi="David" w:cs="David"/>
          <w:sz w:val="24"/>
          <w:szCs w:val="24"/>
          <w:rtl/>
        </w:rPr>
        <w:t>תופסן גמיש באורך כמטר</w:t>
      </w:r>
      <w:r w:rsidR="00AE31A4">
        <w:rPr>
          <w:rFonts w:ascii="David" w:eastAsia="Times New Roman" w:hAnsi="David" w:cs="David" w:hint="cs"/>
          <w:sz w:val="24"/>
          <w:szCs w:val="24"/>
          <w:rtl/>
        </w:rPr>
        <w:t xml:space="preserve"> ושלושים</w:t>
      </w:r>
      <w:r w:rsidR="00AE31A4" w:rsidRPr="00AE31A4">
        <w:rPr>
          <w:rFonts w:ascii="David" w:eastAsia="Times New Roman" w:hAnsi="David" w:cs="David"/>
          <w:sz w:val="24"/>
          <w:szCs w:val="24"/>
          <w:rtl/>
        </w:rPr>
        <w:t xml:space="preserve"> שיתחבר לפדלים שלנו , </w:t>
      </w:r>
      <w:r w:rsidR="00AE31A4">
        <w:rPr>
          <w:rFonts w:ascii="David" w:eastAsia="Times New Roman" w:hAnsi="David" w:cs="David" w:hint="cs"/>
          <w:sz w:val="24"/>
          <w:szCs w:val="24"/>
          <w:rtl/>
        </w:rPr>
        <w:t>ויאחוז</w:t>
      </w:r>
      <w:r w:rsidR="007A5C33">
        <w:rPr>
          <w:rFonts w:ascii="David" w:eastAsia="Times New Roman" w:hAnsi="David" w:cs="David" w:hint="cs"/>
          <w:sz w:val="24"/>
          <w:szCs w:val="24"/>
          <w:rtl/>
        </w:rPr>
        <w:t xml:space="preserve"> </w:t>
      </w:r>
      <w:r w:rsidR="00FE10FF">
        <w:rPr>
          <w:rFonts w:ascii="David" w:eastAsia="Times New Roman" w:hAnsi="David" w:cs="David" w:hint="cs"/>
          <w:sz w:val="24"/>
          <w:szCs w:val="24"/>
          <w:rtl/>
        </w:rPr>
        <w:t>בצדו</w:t>
      </w:r>
      <w:r w:rsidR="007A5C33">
        <w:rPr>
          <w:rFonts w:ascii="David" w:eastAsia="Times New Roman" w:hAnsi="David" w:cs="David" w:hint="cs"/>
          <w:sz w:val="24"/>
          <w:szCs w:val="24"/>
          <w:rtl/>
        </w:rPr>
        <w:t xml:space="preserve"> השני את </w:t>
      </w:r>
      <w:r w:rsidR="00AE31A4" w:rsidRPr="00AE31A4">
        <w:rPr>
          <w:rFonts w:ascii="David" w:eastAsia="Times New Roman" w:hAnsi="David" w:cs="David"/>
          <w:sz w:val="24"/>
          <w:szCs w:val="24"/>
          <w:rtl/>
        </w:rPr>
        <w:t>מעטפת פלסטיק</w:t>
      </w:r>
      <w:r w:rsidR="00AE31A4">
        <w:rPr>
          <w:rFonts w:ascii="David" w:eastAsia="Times New Roman" w:hAnsi="David" w:cs="David" w:hint="cs"/>
          <w:sz w:val="24"/>
          <w:szCs w:val="24"/>
          <w:rtl/>
        </w:rPr>
        <w:t xml:space="preserve"> </w:t>
      </w:r>
      <w:r w:rsidR="007A5C33">
        <w:rPr>
          <w:rFonts w:ascii="David" w:eastAsia="Times New Roman" w:hAnsi="David" w:cs="David" w:hint="cs"/>
          <w:sz w:val="24"/>
          <w:szCs w:val="24"/>
          <w:rtl/>
        </w:rPr>
        <w:t>הגדולה שלנו.</w:t>
      </w:r>
      <w:r w:rsidR="00AE31A4" w:rsidRPr="0016541E">
        <w:rPr>
          <w:rFonts w:ascii="David" w:eastAsia="Times New Roman" w:hAnsi="David" w:cs="David" w:hint="cs"/>
          <w:sz w:val="24"/>
          <w:szCs w:val="24"/>
          <w:rtl/>
        </w:rPr>
        <w:t xml:space="preserve"> </w:t>
      </w:r>
      <w:r w:rsidR="00AE31A4" w:rsidRPr="0016541E">
        <w:rPr>
          <w:rFonts w:ascii="David" w:eastAsia="Times New Roman" w:hAnsi="David" w:cs="David"/>
          <w:sz w:val="24"/>
          <w:szCs w:val="24"/>
          <w:rtl/>
        </w:rPr>
        <w:t xml:space="preserve">  </w:t>
      </w:r>
    </w:p>
    <w:p w14:paraId="502014CC" w14:textId="5DF3750A" w:rsidR="00DD3566" w:rsidRPr="00DD3566" w:rsidRDefault="00DD3566" w:rsidP="00DD0567">
      <w:pPr>
        <w:pStyle w:val="a6"/>
        <w:numPr>
          <w:ilvl w:val="0"/>
          <w:numId w:val="45"/>
        </w:numPr>
        <w:bidi/>
        <w:spacing w:line="276" w:lineRule="auto"/>
        <w:rPr>
          <w:rFonts w:ascii="David" w:eastAsia="Times New Roman" w:hAnsi="David" w:cs="David"/>
          <w:sz w:val="24"/>
          <w:szCs w:val="24"/>
        </w:rPr>
      </w:pPr>
      <w:r>
        <w:rPr>
          <w:noProof/>
        </w:rPr>
        <mc:AlternateContent>
          <mc:Choice Requires="wps">
            <w:drawing>
              <wp:anchor distT="0" distB="0" distL="114300" distR="114300" simplePos="0" relativeHeight="251723776" behindDoc="1" locked="0" layoutInCell="1" allowOverlap="1" wp14:anchorId="2657C4E9" wp14:editId="3EF1FB40">
                <wp:simplePos x="0" y="0"/>
                <wp:positionH relativeFrom="column">
                  <wp:posOffset>-800100</wp:posOffset>
                </wp:positionH>
                <wp:positionV relativeFrom="paragraph">
                  <wp:posOffset>5770880</wp:posOffset>
                </wp:positionV>
                <wp:extent cx="1120140" cy="635"/>
                <wp:effectExtent l="0" t="0" r="0" b="0"/>
                <wp:wrapTight wrapText="bothSides">
                  <wp:wrapPolygon edited="0">
                    <wp:start x="0" y="0"/>
                    <wp:lineTo x="0" y="21600"/>
                    <wp:lineTo x="21600" y="21600"/>
                    <wp:lineTo x="21600" y="0"/>
                  </wp:wrapPolygon>
                </wp:wrapTight>
                <wp:docPr id="1452450741" name="תיבת טקסט 145245074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78EFD935" w14:textId="2C3FB43E" w:rsidR="00CF7C4C" w:rsidRPr="00DD3566" w:rsidRDefault="00CF7C4C" w:rsidP="00DD3566">
                            <w:pPr>
                              <w:pStyle w:val="a4"/>
                              <w:jc w:val="center"/>
                              <w:rPr>
                                <w:rFonts w:asciiTheme="minorBidi" w:hAnsiTheme="minorBidi"/>
                                <w:b w:val="0"/>
                                <w:bCs/>
                                <w:noProof/>
                              </w:rPr>
                            </w:pPr>
                            <w:r w:rsidRPr="00DD3566">
                              <w:rPr>
                                <w:rFonts w:hint="cs"/>
                                <w:b w:val="0"/>
                                <w:bCs/>
                                <w:noProof/>
                                <w:rtl/>
                              </w:rPr>
                              <w:t>איור 2 - תרשים זרימה של אינטגרציית מערכת חומרה/תוכנה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57C4E9" id="תיבת טקסט 1452450741" o:spid="_x0000_s1028" type="#_x0000_t202" style="position:absolute;left:0;text-align:left;margin-left:-63pt;margin-top:454.4pt;width:88.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" stroked="f">
                <v:textbox style="mso-fit-shape-to-text:t" inset="0,0,0,0">
                  <w:txbxContent>
                    <w:p w14:paraId="78EFD935" w14:textId="2C3FB43E" w:rsidR="00CF7C4C" w:rsidRPr="00DD3566" w:rsidRDefault="00CF7C4C" w:rsidP="00DD3566">
                      <w:pPr>
                        <w:pStyle w:val="a4"/>
                        <w:jc w:val="center"/>
                        <w:rPr>
                          <w:rFonts w:asciiTheme="minorBidi" w:hAnsiTheme="minorBidi"/>
                          <w:b w:val="0"/>
                          <w:bCs/>
                          <w:noProof/>
                        </w:rPr>
                      </w:pPr>
                      <w:r w:rsidRPr="00DD3566">
                        <w:rPr>
                          <w:rFonts w:hint="cs"/>
                          <w:b w:val="0"/>
                          <w:bCs/>
                          <w:noProof/>
                          <w:rtl/>
                        </w:rPr>
                        <w:t>איור 2 - תרשים זרימה של אינטגרציית מערכת חומרה/תוכנה</w:t>
                      </w:r>
                    </w:p>
                  </w:txbxContent>
                </v:textbox>
                <w10:wrap type="tight"/>
              </v:shape>
            </w:pict>
          </mc:Fallback>
        </mc:AlternateContent>
      </w:r>
      <w:r w:rsidRPr="007812A0">
        <w:rPr>
          <w:rFonts w:asciiTheme="minorBidi" w:hAnsiTheme="minorBidi"/>
          <w:noProof/>
        </w:rPr>
        <w:drawing>
          <wp:anchor distT="0" distB="0" distL="114300" distR="114300" simplePos="0" relativeHeight="251721728" behindDoc="1" locked="0" layoutInCell="1" allowOverlap="1" wp14:anchorId="514B5A05" wp14:editId="644091ED">
            <wp:simplePos x="0" y="0"/>
            <wp:positionH relativeFrom="margin">
              <wp:posOffset>-800100</wp:posOffset>
            </wp:positionH>
            <wp:positionV relativeFrom="paragraph">
              <wp:posOffset>2195195</wp:posOffset>
            </wp:positionV>
            <wp:extent cx="1120140" cy="3518535"/>
            <wp:effectExtent l="0" t="0" r="3810" b="5715"/>
            <wp:wrapTight wrapText="bothSides">
              <wp:wrapPolygon edited="0">
                <wp:start x="0" y="0"/>
                <wp:lineTo x="0" y="21518"/>
                <wp:lineTo x="21306" y="21518"/>
                <wp:lineTo x="21306" y="0"/>
                <wp:lineTo x="0" y="0"/>
              </wp:wrapPolygon>
            </wp:wrapTight>
            <wp:docPr id="1452450735" name="תמונה 145245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20140" cy="3518535"/>
                    </a:xfrm>
                    <a:prstGeom prst="rect">
                      <a:avLst/>
                    </a:prstGeom>
                  </pic:spPr>
                </pic:pic>
              </a:graphicData>
            </a:graphic>
          </wp:anchor>
        </w:drawing>
      </w:r>
      <w:r w:rsidR="00775DC5" w:rsidRPr="00775DC5">
        <w:rPr>
          <w:rFonts w:ascii="David" w:eastAsia="Times New Roman" w:hAnsi="David" w:cs="David"/>
          <w:sz w:val="24"/>
          <w:szCs w:val="24"/>
          <w:rtl/>
        </w:rPr>
        <w:t xml:space="preserve">חלק תוכנתי – החלק התוכנתי מורכב משני חלקים : חלק </w:t>
      </w:r>
      <w:r w:rsidR="00775DC5" w:rsidRPr="00775DC5">
        <w:rPr>
          <w:rFonts w:ascii="David" w:eastAsia="Times New Roman" w:hAnsi="David" w:cs="David"/>
          <w:sz w:val="24"/>
          <w:szCs w:val="24"/>
        </w:rPr>
        <w:t>Back-End</w:t>
      </w:r>
      <w:r w:rsidR="00775DC5" w:rsidRPr="00775DC5">
        <w:rPr>
          <w:rFonts w:ascii="David" w:eastAsia="Times New Roman" w:hAnsi="David" w:cs="David"/>
          <w:sz w:val="24"/>
          <w:szCs w:val="24"/>
          <w:rtl/>
        </w:rPr>
        <w:t xml:space="preserve"> ו </w:t>
      </w:r>
      <w:r w:rsidR="00775DC5" w:rsidRPr="00775DC5">
        <w:rPr>
          <w:rFonts w:ascii="David" w:eastAsia="Times New Roman" w:hAnsi="David" w:cs="David"/>
          <w:sz w:val="24"/>
          <w:szCs w:val="24"/>
        </w:rPr>
        <w:t xml:space="preserve">Front –End </w:t>
      </w:r>
      <w:r w:rsidR="00775DC5" w:rsidRPr="00775DC5">
        <w:rPr>
          <w:rFonts w:ascii="David" w:eastAsia="Times New Roman" w:hAnsi="David" w:cs="David"/>
          <w:sz w:val="24"/>
          <w:szCs w:val="24"/>
          <w:rtl/>
        </w:rPr>
        <w:t xml:space="preserve"> .</w:t>
      </w:r>
      <w:r w:rsidR="00775DC5" w:rsidRPr="00775DC5">
        <w:rPr>
          <w:rFonts w:ascii="David" w:eastAsia="Times New Roman" w:hAnsi="David" w:cs="David"/>
          <w:sz w:val="24"/>
          <w:szCs w:val="24"/>
          <w:rtl/>
        </w:rPr>
        <w:br/>
      </w:r>
      <w:r w:rsidR="00775DC5" w:rsidRPr="00775DC5">
        <w:rPr>
          <w:rFonts w:ascii="David" w:eastAsia="Times New Roman" w:hAnsi="David" w:cs="David"/>
          <w:sz w:val="24"/>
          <w:szCs w:val="24"/>
          <w:u w:val="single"/>
        </w:rPr>
        <w:t>Back-End</w:t>
      </w:r>
      <w:r w:rsidR="00775DC5" w:rsidRPr="00775DC5">
        <w:rPr>
          <w:rFonts w:ascii="David" w:eastAsia="Times New Roman" w:hAnsi="David" w:cs="David"/>
          <w:sz w:val="24"/>
          <w:szCs w:val="24"/>
          <w:rtl/>
        </w:rPr>
        <w:t xml:space="preserve"> – קוד בפייתון שירוץ באופן תמידי ויהיה אחראי על קבלת </w:t>
      </w:r>
      <w:r w:rsidR="00775DC5" w:rsidRPr="00775DC5">
        <w:rPr>
          <w:rFonts w:ascii="David" w:eastAsia="Times New Roman" w:hAnsi="David" w:cs="David"/>
          <w:sz w:val="24"/>
          <w:szCs w:val="24"/>
        </w:rPr>
        <w:t>interrupts</w:t>
      </w:r>
      <w:r w:rsidR="00775DC5" w:rsidRPr="00775DC5">
        <w:rPr>
          <w:rFonts w:ascii="David" w:eastAsia="Times New Roman" w:hAnsi="David" w:cs="David"/>
          <w:sz w:val="24"/>
          <w:szCs w:val="24"/>
          <w:rtl/>
        </w:rPr>
        <w:t xml:space="preserve"> מהחיישן המגנטי וקידום המונים הנדרשים. כמו כן , יהיה אחראי על איפוס מונים כל כמות זמן מסוימת</w:t>
      </w:r>
      <w:r w:rsidR="00775DC5" w:rsidRPr="00775DC5">
        <w:rPr>
          <w:rFonts w:ascii="David" w:eastAsia="Times New Roman" w:hAnsi="David" w:cs="David" w:hint="cs"/>
          <w:sz w:val="24"/>
          <w:szCs w:val="24"/>
          <w:rtl/>
        </w:rPr>
        <w:t>, הדרישה כרגע היא אחת לשניה</w:t>
      </w:r>
      <w:r w:rsidR="00775DC5" w:rsidRPr="00775DC5">
        <w:rPr>
          <w:rFonts w:ascii="David" w:eastAsia="Times New Roman" w:hAnsi="David" w:cs="David"/>
          <w:sz w:val="24"/>
          <w:szCs w:val="24"/>
          <w:rtl/>
        </w:rPr>
        <w:t xml:space="preserve"> . יתר על כן, יחושב המרחק שבוצע – מספר הסיבובים כפול היקף סיבוב (</w:t>
      </w:r>
      <w:r w:rsidR="00775DC5" w:rsidRPr="00775DC5">
        <w:rPr>
          <w:rFonts w:ascii="David" w:eastAsia="Times New Roman" w:hAnsi="David" w:cs="David"/>
          <w:sz w:val="24"/>
          <w:szCs w:val="24"/>
        </w:rPr>
        <w:t>2*pi*disc radius</w:t>
      </w:r>
      <w:r w:rsidR="00775DC5" w:rsidRPr="00775DC5">
        <w:rPr>
          <w:rFonts w:ascii="David" w:eastAsia="Times New Roman" w:hAnsi="David" w:cs="David"/>
          <w:sz w:val="24"/>
          <w:szCs w:val="24"/>
          <w:rtl/>
        </w:rPr>
        <w:t xml:space="preserve"> ) ,קצב ממוצע של סיבובים לדקה ( מספר הסיבובים הכולל חלקי מספר הדק) , קלוריות יחושבו גם כן על פי חשבון משוערך שיכלול את </w:t>
      </w:r>
      <w:commentRangeStart w:id="77"/>
      <w:r w:rsidR="00775DC5" w:rsidRPr="00775DC5">
        <w:rPr>
          <w:rFonts w:ascii="David" w:eastAsia="Times New Roman" w:hAnsi="David" w:cs="David"/>
          <w:sz w:val="24"/>
          <w:szCs w:val="24"/>
          <w:rtl/>
        </w:rPr>
        <w:t xml:space="preserve">זמן העבודה והמרחק </w:t>
      </w:r>
      <w:commentRangeEnd w:id="77"/>
      <w:r w:rsidR="00775DC5" w:rsidRPr="00775DC5">
        <w:rPr>
          <w:rFonts w:ascii="David" w:eastAsia="Times New Roman" w:hAnsi="David" w:cs="David"/>
          <w:sz w:val="24"/>
          <w:szCs w:val="24"/>
          <w:rtl/>
        </w:rPr>
        <w:commentReference w:id="77"/>
      </w:r>
      <w:r w:rsidR="00775DC5" w:rsidRPr="00775DC5">
        <w:rPr>
          <w:rFonts w:ascii="David" w:eastAsia="Times New Roman" w:hAnsi="David" w:cs="David"/>
          <w:sz w:val="24"/>
          <w:szCs w:val="24"/>
          <w:rtl/>
        </w:rPr>
        <w:t xml:space="preserve">. בנוסף יהיה עליו ליצור תקשורת באמצעות </w:t>
      </w:r>
      <w:r w:rsidR="00775DC5" w:rsidRPr="00775DC5">
        <w:rPr>
          <w:rFonts w:ascii="David" w:eastAsia="Times New Roman" w:hAnsi="David" w:cs="David"/>
          <w:sz w:val="24"/>
          <w:szCs w:val="24"/>
        </w:rPr>
        <w:t>socket</w:t>
      </w:r>
      <w:r w:rsidR="00775DC5" w:rsidRPr="00775DC5">
        <w:rPr>
          <w:rFonts w:ascii="David" w:eastAsia="Times New Roman" w:hAnsi="David" w:cs="David"/>
          <w:sz w:val="24"/>
          <w:szCs w:val="24"/>
          <w:rtl/>
        </w:rPr>
        <w:t xml:space="preserve"> עם ה </w:t>
      </w:r>
      <w:r w:rsidR="00775DC5" w:rsidRPr="00775DC5">
        <w:rPr>
          <w:rFonts w:ascii="David" w:eastAsia="Times New Roman" w:hAnsi="David" w:cs="David"/>
          <w:sz w:val="24"/>
          <w:szCs w:val="24"/>
        </w:rPr>
        <w:t xml:space="preserve">Front-End </w:t>
      </w:r>
      <w:r w:rsidR="00775DC5" w:rsidRPr="00775DC5">
        <w:rPr>
          <w:rFonts w:ascii="David" w:eastAsia="Times New Roman" w:hAnsi="David" w:cs="David"/>
          <w:sz w:val="24"/>
          <w:szCs w:val="24"/>
          <w:rtl/>
        </w:rPr>
        <w:t xml:space="preserve"> ולהעביר לו נתונים . (</w:t>
      </w:r>
      <w:r w:rsidR="00DD0567" w:rsidRPr="00DD0567">
        <w:rPr>
          <w:rFonts w:ascii="David" w:eastAsia="Times New Roman" w:hAnsi="David" w:cs="David"/>
          <w:sz w:val="24"/>
          <w:szCs w:val="24"/>
          <w:rtl/>
        </w:rPr>
        <w:t>תרשים זרימה של אינטגרציית מערכת חומרה/תוכנה</w:t>
      </w:r>
      <w:r w:rsidR="00DD0567">
        <w:rPr>
          <w:rFonts w:ascii="David" w:eastAsia="Times New Roman" w:hAnsi="David" w:cs="David" w:hint="cs"/>
          <w:sz w:val="24"/>
          <w:szCs w:val="24"/>
          <w:rtl/>
        </w:rPr>
        <w:t>)</w:t>
      </w:r>
    </w:p>
    <w:p w14:paraId="0EE970CF" w14:textId="085DEC1C" w:rsidR="00DD3566" w:rsidRDefault="00775DC5" w:rsidP="00DD3566">
      <w:pPr>
        <w:pStyle w:val="a6"/>
        <w:bidi/>
        <w:spacing w:line="276" w:lineRule="auto"/>
        <w:rPr>
          <w:rFonts w:ascii="David" w:eastAsia="Times New Roman" w:hAnsi="David" w:cs="David"/>
          <w:sz w:val="24"/>
          <w:szCs w:val="24"/>
          <w:rtl/>
        </w:rPr>
      </w:pPr>
      <w:r w:rsidRPr="00DD3566">
        <w:rPr>
          <w:rFonts w:ascii="David" w:eastAsia="Times New Roman" w:hAnsi="David" w:cs="David"/>
          <w:sz w:val="24"/>
          <w:szCs w:val="24"/>
          <w:u w:val="single"/>
        </w:rPr>
        <w:t>Front-End</w:t>
      </w:r>
      <w:r w:rsidRPr="00775DC5">
        <w:rPr>
          <w:rFonts w:ascii="David" w:eastAsia="Times New Roman" w:hAnsi="David" w:cs="David"/>
          <w:sz w:val="24"/>
          <w:szCs w:val="24"/>
          <w:rtl/>
        </w:rPr>
        <w:t xml:space="preserve"> – האפליקציה בנויה על בסיס </w:t>
      </w:r>
      <w:r w:rsidRPr="00775DC5">
        <w:rPr>
          <w:rFonts w:ascii="David" w:eastAsia="Times New Roman" w:hAnsi="David" w:cs="David"/>
          <w:sz w:val="24"/>
          <w:szCs w:val="24"/>
        </w:rPr>
        <w:t>FRAMEWORK</w:t>
      </w:r>
      <w:r w:rsidRPr="00775DC5">
        <w:rPr>
          <w:rFonts w:ascii="David" w:eastAsia="Times New Roman" w:hAnsi="David" w:cs="David"/>
          <w:sz w:val="24"/>
          <w:szCs w:val="24"/>
          <w:rtl/>
        </w:rPr>
        <w:t xml:space="preserve"> בשם </w:t>
      </w:r>
      <w:r w:rsidRPr="00775DC5">
        <w:rPr>
          <w:rFonts w:ascii="David" w:eastAsia="Times New Roman" w:hAnsi="David" w:cs="David"/>
          <w:sz w:val="24"/>
          <w:szCs w:val="24"/>
        </w:rPr>
        <w:t>TAURI</w:t>
      </w:r>
      <w:r w:rsidRPr="00775DC5">
        <w:rPr>
          <w:rFonts w:ascii="David" w:eastAsia="Times New Roman" w:hAnsi="David" w:cs="David"/>
          <w:sz w:val="24"/>
          <w:szCs w:val="24"/>
          <w:rtl/>
        </w:rPr>
        <w:t xml:space="preserve"> והקוד בו אנו כתבנו הוא </w:t>
      </w:r>
      <w:r w:rsidRPr="00775DC5">
        <w:rPr>
          <w:rFonts w:ascii="David" w:eastAsia="Times New Roman" w:hAnsi="David" w:cs="David"/>
          <w:sz w:val="24"/>
          <w:szCs w:val="24"/>
        </w:rPr>
        <w:t>REACT JS</w:t>
      </w:r>
      <w:r w:rsidRPr="00775DC5">
        <w:rPr>
          <w:rFonts w:ascii="David" w:eastAsia="Times New Roman" w:hAnsi="David" w:cs="David"/>
          <w:sz w:val="24"/>
          <w:szCs w:val="24"/>
          <w:rtl/>
        </w:rPr>
        <w:t>.</w:t>
      </w:r>
      <w:r w:rsidR="00B45E24">
        <w:rPr>
          <w:rFonts w:ascii="David" w:eastAsia="Times New Roman" w:hAnsi="David" w:cs="David" w:hint="cs"/>
          <w:sz w:val="24"/>
          <w:szCs w:val="24"/>
          <w:rtl/>
        </w:rPr>
        <w:t xml:space="preserve"> הקוד אחראי על ה </w:t>
      </w:r>
      <w:r w:rsidR="00B45E24">
        <w:rPr>
          <w:rFonts w:ascii="David" w:eastAsia="Times New Roman" w:hAnsi="David" w:cs="David" w:hint="cs"/>
          <w:sz w:val="24"/>
          <w:szCs w:val="24"/>
        </w:rPr>
        <w:t>U</w:t>
      </w:r>
      <w:r w:rsidR="00B45E24">
        <w:rPr>
          <w:rFonts w:ascii="David" w:eastAsia="Times New Roman" w:hAnsi="David" w:cs="David"/>
          <w:sz w:val="24"/>
          <w:szCs w:val="24"/>
        </w:rPr>
        <w:t>ser Interface</w:t>
      </w:r>
      <w:r w:rsidR="00B45E24">
        <w:rPr>
          <w:rFonts w:ascii="David" w:eastAsia="Times New Roman" w:hAnsi="David" w:cs="David" w:hint="cs"/>
          <w:sz w:val="24"/>
          <w:szCs w:val="24"/>
          <w:rtl/>
        </w:rPr>
        <w:t xml:space="preserve"> של המערכת כולה. בנוסף הקוד אחרי לתקשר</w:t>
      </w:r>
      <w:r w:rsidRPr="00775DC5">
        <w:rPr>
          <w:rFonts w:ascii="David" w:eastAsia="Times New Roman" w:hAnsi="David" w:cs="David"/>
          <w:sz w:val="24"/>
          <w:szCs w:val="24"/>
          <w:rtl/>
        </w:rPr>
        <w:t xml:space="preserve"> בעזרת </w:t>
      </w:r>
      <w:r w:rsidRPr="00775DC5">
        <w:rPr>
          <w:rFonts w:ascii="David" w:eastAsia="Times New Roman" w:hAnsi="David" w:cs="David"/>
          <w:sz w:val="24"/>
          <w:szCs w:val="24"/>
        </w:rPr>
        <w:t>socket</w:t>
      </w:r>
      <w:r w:rsidRPr="00775DC5">
        <w:rPr>
          <w:rFonts w:ascii="David" w:eastAsia="Times New Roman" w:hAnsi="David" w:cs="David"/>
          <w:sz w:val="24"/>
          <w:szCs w:val="24"/>
          <w:rtl/>
        </w:rPr>
        <w:t xml:space="preserve"> לפעולות שנקלטות בקוד הפייתון ומעדכנים את ה</w:t>
      </w:r>
      <w:r w:rsidRPr="00775DC5">
        <w:rPr>
          <w:rFonts w:ascii="David" w:eastAsia="Times New Roman" w:hAnsi="David" w:cs="David"/>
          <w:sz w:val="24"/>
          <w:szCs w:val="24"/>
        </w:rPr>
        <w:t>FRONT-END</w:t>
      </w:r>
      <w:r w:rsidRPr="00775DC5">
        <w:rPr>
          <w:rFonts w:ascii="David" w:eastAsia="Times New Roman" w:hAnsi="David" w:cs="David"/>
          <w:sz w:val="24"/>
          <w:szCs w:val="24"/>
          <w:rtl/>
        </w:rPr>
        <w:t xml:space="preserve"> </w:t>
      </w:r>
      <w:r w:rsidR="00B45E24">
        <w:rPr>
          <w:rFonts w:ascii="David" w:eastAsia="Times New Roman" w:hAnsi="David" w:cs="David" w:hint="cs"/>
          <w:sz w:val="24"/>
          <w:szCs w:val="24"/>
          <w:rtl/>
        </w:rPr>
        <w:t>ובמידת הצורך מעדכנים את ה</w:t>
      </w:r>
      <w:r w:rsidR="00B45E24">
        <w:rPr>
          <w:rFonts w:ascii="David" w:eastAsia="Times New Roman" w:hAnsi="David" w:cs="David"/>
          <w:sz w:val="24"/>
          <w:szCs w:val="24"/>
        </w:rPr>
        <w:t xml:space="preserve"> BACK-END </w:t>
      </w:r>
      <w:r w:rsidR="00B45E24">
        <w:rPr>
          <w:rFonts w:ascii="David" w:eastAsia="Times New Roman" w:hAnsi="David" w:cs="David" w:hint="cs"/>
          <w:sz w:val="24"/>
          <w:szCs w:val="24"/>
          <w:rtl/>
        </w:rPr>
        <w:t>על עצירה/התחלה/איפוס מונה בהתאם לבקשת הלקוח לעצור/להתחיל/לסיים תוכנית.</w:t>
      </w:r>
      <w:r w:rsidR="00210B78">
        <w:rPr>
          <w:rFonts w:ascii="David" w:eastAsia="Times New Roman" w:hAnsi="David" w:cs="David" w:hint="cs"/>
          <w:sz w:val="24"/>
          <w:szCs w:val="24"/>
          <w:rtl/>
        </w:rPr>
        <w:t xml:space="preserve"> האפליקציה מורכבת משלושה מסכים, מסך פתיחה שבו יש אפשרות לבחור באייקון ההגדרות את קוטר הגלגל , ויש אפשרות להתחיל ידנית את הפעילות, אם במסך זה תבצעו 3 סיבובים במרווח זמן של 5 שניות התוכנית תתחיל בעצמה ותועברו למסך הפעילות. במסך הפעילות, יוצגו נתוני הפעילות שיתעדכנו כל שנייה: קלוריות שנשרפו, זמן עבודה, מספר הסיבובים שנעשו, </w:t>
      </w:r>
      <w:r w:rsidR="00C2559E">
        <w:rPr>
          <w:rFonts w:ascii="David" w:eastAsia="Times New Roman" w:hAnsi="David" w:cs="David" w:hint="cs"/>
          <w:sz w:val="24"/>
          <w:szCs w:val="24"/>
          <w:rtl/>
        </w:rPr>
        <w:t>מרחק במטרים, מהירות עכשווית(בשנייה האחרונה) שנמדדת ב</w:t>
      </w:r>
      <w:r w:rsidR="00C2559E">
        <w:rPr>
          <w:rFonts w:ascii="David" w:eastAsia="Times New Roman" w:hAnsi="David" w:cs="David"/>
          <w:sz w:val="24"/>
          <w:szCs w:val="24"/>
        </w:rPr>
        <w:t>Km/H</w:t>
      </w:r>
      <w:r w:rsidR="00C2559E">
        <w:rPr>
          <w:rFonts w:ascii="David" w:eastAsia="Times New Roman" w:hAnsi="David" w:cs="David" w:hint="cs"/>
          <w:sz w:val="24"/>
          <w:szCs w:val="24"/>
          <w:rtl/>
        </w:rPr>
        <w:t>, מהירות ממוצעת שנמדדת על פני כל הפעילות</w:t>
      </w:r>
      <w:r w:rsidR="00946C19">
        <w:rPr>
          <w:rFonts w:ascii="David" w:eastAsia="Times New Roman" w:hAnsi="David" w:cs="David" w:hint="cs"/>
          <w:sz w:val="24"/>
          <w:szCs w:val="24"/>
          <w:rtl/>
        </w:rPr>
        <w:t xml:space="preserve"> שנמדדת גם היא ב </w:t>
      </w:r>
      <w:r w:rsidR="00946C19">
        <w:rPr>
          <w:rFonts w:ascii="David" w:eastAsia="Times New Roman" w:hAnsi="David" w:cs="David"/>
          <w:sz w:val="24"/>
          <w:szCs w:val="24"/>
        </w:rPr>
        <w:t>Km/H</w:t>
      </w:r>
      <w:r w:rsidR="00946C19">
        <w:rPr>
          <w:rFonts w:ascii="David" w:eastAsia="Times New Roman" w:hAnsi="David" w:cs="David" w:hint="cs"/>
          <w:sz w:val="24"/>
          <w:szCs w:val="24"/>
          <w:rtl/>
        </w:rPr>
        <w:t xml:space="preserve">, ומרחק עד ליעד הבא </w:t>
      </w:r>
      <w:r w:rsidR="00946C19">
        <w:rPr>
          <w:rFonts w:ascii="David" w:eastAsia="Times New Roman" w:hAnsi="David" w:cs="David"/>
          <w:sz w:val="24"/>
          <w:szCs w:val="24"/>
          <w:rtl/>
        </w:rPr>
        <w:t>–</w:t>
      </w:r>
      <w:r w:rsidR="00946C19">
        <w:rPr>
          <w:rFonts w:ascii="David" w:eastAsia="Times New Roman" w:hAnsi="David" w:cs="David" w:hint="cs"/>
          <w:sz w:val="24"/>
          <w:szCs w:val="24"/>
          <w:rtl/>
        </w:rPr>
        <w:t xml:space="preserve"> בפעילות הוגדרו מראש יעדים להשגה (הראשוני הוא 500 מטר) ובכל פעם שהמשתמש יגיע ליעד תצטרף מדליה והוא יקבל הודעת שיבוח </w:t>
      </w:r>
      <w:r w:rsidR="00D13AA8">
        <w:rPr>
          <w:rFonts w:ascii="David" w:eastAsia="Times New Roman" w:hAnsi="David" w:cs="David" w:hint="cs"/>
          <w:sz w:val="24"/>
          <w:szCs w:val="24"/>
          <w:rtl/>
        </w:rPr>
        <w:t xml:space="preserve">קולית </w:t>
      </w:r>
      <w:r w:rsidR="00946C19">
        <w:rPr>
          <w:rFonts w:ascii="David" w:eastAsia="Times New Roman" w:hAnsi="David" w:cs="David" w:hint="cs"/>
          <w:sz w:val="24"/>
          <w:szCs w:val="24"/>
          <w:rtl/>
        </w:rPr>
        <w:t xml:space="preserve">על כך. כמו כן באמצע המסך נוכל למצוא ריבוע כתום שמאחוריו מסתתרת תמונה </w:t>
      </w:r>
      <w:r w:rsidR="00D13AA8">
        <w:rPr>
          <w:rFonts w:ascii="David" w:eastAsia="Times New Roman" w:hAnsi="David" w:cs="David" w:hint="cs"/>
          <w:sz w:val="24"/>
          <w:szCs w:val="24"/>
          <w:rtl/>
        </w:rPr>
        <w:t>המחולקת ל256 חלקים. כל שנייה שבה המתאמן יבצע פעילות ייחש</w:t>
      </w:r>
      <w:r w:rsidR="00D13AA8">
        <w:rPr>
          <w:rFonts w:ascii="David" w:eastAsia="Times New Roman" w:hAnsi="David" w:cs="David" w:hint="eastAsia"/>
          <w:sz w:val="24"/>
          <w:szCs w:val="24"/>
          <w:rtl/>
        </w:rPr>
        <w:t>ף</w:t>
      </w:r>
      <w:r w:rsidR="00D13AA8">
        <w:rPr>
          <w:rFonts w:ascii="David" w:eastAsia="Times New Roman" w:hAnsi="David" w:cs="David" w:hint="cs"/>
          <w:sz w:val="24"/>
          <w:szCs w:val="24"/>
          <w:rtl/>
        </w:rPr>
        <w:t xml:space="preserve"> חלק קטן מהתמונה.</w:t>
      </w:r>
      <w:r w:rsidR="00DC72AB">
        <w:rPr>
          <w:rFonts w:ascii="David" w:eastAsia="Times New Roman" w:hAnsi="David" w:cs="David" w:hint="cs"/>
          <w:sz w:val="24"/>
          <w:szCs w:val="24"/>
          <w:rtl/>
        </w:rPr>
        <w:t xml:space="preserve"> סט התמונות הינו תמונות של מפורסמים וידועים בישראל.</w:t>
      </w:r>
      <w:r w:rsidR="00D13AA8">
        <w:rPr>
          <w:rFonts w:ascii="David" w:eastAsia="Times New Roman" w:hAnsi="David" w:cs="David" w:hint="cs"/>
          <w:sz w:val="24"/>
          <w:szCs w:val="24"/>
          <w:rtl/>
        </w:rPr>
        <w:t xml:space="preserve"> בכך אנחנו מעודדים ומסקרנים את המשתמש להמשיך </w:t>
      </w:r>
      <w:r w:rsidR="00D13AA8">
        <w:rPr>
          <w:rFonts w:ascii="David" w:eastAsia="Times New Roman" w:hAnsi="David" w:cs="David" w:hint="cs"/>
          <w:sz w:val="24"/>
          <w:szCs w:val="24"/>
          <w:rtl/>
        </w:rPr>
        <w:lastRenderedPageBreak/>
        <w:t xml:space="preserve">להתאמן. למתאמן היכולת להשהות את הפעילות כשירצה וגם לסיים את התוכנית כשירצה. כמו כן המשתמש יכול להגביר ולהנמיך את עוצמת השמע. במידה והמתאמן לא יתאמן כלל כדקה וחצי ברצף התוכנית תסיים בעצמה ותעבור למסך הסיכום. </w:t>
      </w:r>
      <w:r w:rsidR="00C7660B">
        <w:rPr>
          <w:rFonts w:ascii="David" w:eastAsia="Times New Roman" w:hAnsi="David" w:cs="David" w:hint="cs"/>
          <w:sz w:val="24"/>
          <w:szCs w:val="24"/>
          <w:rtl/>
        </w:rPr>
        <w:t>במסך הסיכום</w:t>
      </w:r>
      <w:r w:rsidR="00C943DA">
        <w:rPr>
          <w:rFonts w:ascii="David" w:eastAsia="Times New Roman" w:hAnsi="David" w:cs="David" w:hint="cs"/>
          <w:sz w:val="24"/>
          <w:szCs w:val="24"/>
          <w:rtl/>
        </w:rPr>
        <w:t xml:space="preserve"> יופיעו כל הפרמטרים שנמדדו במהלך הפעילות ובנוסף יהיה גרף מהירות ופעילות</w:t>
      </w:r>
      <w:r w:rsidR="004F2F66">
        <w:rPr>
          <w:rFonts w:ascii="David" w:eastAsia="Times New Roman" w:hAnsi="David" w:cs="David" w:hint="cs"/>
          <w:sz w:val="24"/>
          <w:szCs w:val="24"/>
          <w:rtl/>
        </w:rPr>
        <w:t>. הגרף מציג</w:t>
      </w:r>
      <w:r w:rsidR="00C943DA">
        <w:rPr>
          <w:rFonts w:ascii="David" w:eastAsia="Times New Roman" w:hAnsi="David" w:cs="David" w:hint="cs"/>
          <w:sz w:val="24"/>
          <w:szCs w:val="24"/>
          <w:rtl/>
        </w:rPr>
        <w:t xml:space="preserve"> בצורה מדגמית</w:t>
      </w:r>
      <w:r w:rsidR="004F2F66">
        <w:rPr>
          <w:rFonts w:ascii="David" w:eastAsia="Times New Roman" w:hAnsi="David" w:cs="David" w:hint="cs"/>
          <w:sz w:val="24"/>
          <w:szCs w:val="24"/>
          <w:rtl/>
        </w:rPr>
        <w:t>,</w:t>
      </w:r>
      <w:r w:rsidR="00C943DA">
        <w:rPr>
          <w:rFonts w:ascii="David" w:eastAsia="Times New Roman" w:hAnsi="David" w:cs="David" w:hint="cs"/>
          <w:sz w:val="24"/>
          <w:szCs w:val="24"/>
          <w:rtl/>
        </w:rPr>
        <w:t xml:space="preserve"> כל נקודה מייצגת 10 שניות והערך </w:t>
      </w:r>
      <w:r w:rsidR="004F2F66">
        <w:rPr>
          <w:rFonts w:ascii="David" w:eastAsia="Times New Roman" w:hAnsi="David" w:cs="David" w:hint="cs"/>
          <w:sz w:val="24"/>
          <w:szCs w:val="24"/>
          <w:rtl/>
        </w:rPr>
        <w:t>עבורם הוא המהירות המקסימלית ב10 שניות האלה (גרף וורוד). כמו כן ניתן לראות גרף בינארי שמסמן האם המתאמן היה במנוחה או לא. הגרף הינו אינטראקטיב</w:t>
      </w:r>
      <w:r w:rsidR="004F2F66">
        <w:rPr>
          <w:rFonts w:ascii="David" w:eastAsia="Times New Roman" w:hAnsi="David" w:cs="David" w:hint="eastAsia"/>
          <w:sz w:val="24"/>
          <w:szCs w:val="24"/>
          <w:rtl/>
        </w:rPr>
        <w:t>י</w:t>
      </w:r>
      <w:r w:rsidR="004F2F66">
        <w:rPr>
          <w:rFonts w:ascii="David" w:eastAsia="Times New Roman" w:hAnsi="David" w:cs="David" w:hint="cs"/>
          <w:sz w:val="24"/>
          <w:szCs w:val="24"/>
          <w:rtl/>
        </w:rPr>
        <w:t xml:space="preserve"> וניתן לגעת בכל נקודה ולקבל מידע.</w:t>
      </w:r>
      <w:r w:rsidR="00210B78">
        <w:rPr>
          <w:rFonts w:ascii="David" w:eastAsia="Times New Roman" w:hAnsi="David" w:cs="David"/>
          <w:sz w:val="24"/>
          <w:szCs w:val="24"/>
          <w:rtl/>
        </w:rPr>
        <w:br/>
      </w:r>
      <w:r w:rsidR="00DD3566">
        <w:rPr>
          <w:rFonts w:ascii="David" w:eastAsia="Times New Roman" w:hAnsi="David" w:cs="David" w:hint="cs"/>
          <w:noProof/>
          <w:sz w:val="24"/>
          <w:szCs w:val="24"/>
          <w:rtl/>
        </w:rPr>
        <mc:AlternateContent>
          <mc:Choice Requires="wpg">
            <w:drawing>
              <wp:anchor distT="0" distB="0" distL="114300" distR="114300" simplePos="0" relativeHeight="251719680" behindDoc="0" locked="0" layoutInCell="1" allowOverlap="1" wp14:anchorId="36FCCF0C" wp14:editId="1C2B1C79">
                <wp:simplePos x="0" y="0"/>
                <wp:positionH relativeFrom="column">
                  <wp:posOffset>-622300</wp:posOffset>
                </wp:positionH>
                <wp:positionV relativeFrom="paragraph">
                  <wp:posOffset>1658620</wp:posOffset>
                </wp:positionV>
                <wp:extent cx="6375400" cy="5008245"/>
                <wp:effectExtent l="0" t="0" r="6350" b="1905"/>
                <wp:wrapTopAndBottom/>
                <wp:docPr id="1452450740" name="קבוצה 1452450740"/>
                <wp:cNvGraphicFramePr/>
                <a:graphic xmlns:a="http://schemas.openxmlformats.org/drawingml/2006/main">
                  <a:graphicData uri="http://schemas.microsoft.com/office/word/2010/wordprocessingGroup">
                    <wpg:wgp>
                      <wpg:cNvGrpSpPr/>
                      <wpg:grpSpPr>
                        <a:xfrm>
                          <a:off x="0" y="0"/>
                          <a:ext cx="6375400" cy="5008245"/>
                          <a:chOff x="0" y="0"/>
                          <a:chExt cx="6375400" cy="5008245"/>
                        </a:xfrm>
                      </wpg:grpSpPr>
                      <wpg:grpSp>
                        <wpg:cNvPr id="1452450731" name="קבוצה 1452450731"/>
                        <wpg:cNvGrpSpPr/>
                        <wpg:grpSpPr>
                          <a:xfrm>
                            <a:off x="76200" y="0"/>
                            <a:ext cx="6299200" cy="4743450"/>
                            <a:chOff x="0" y="0"/>
                            <a:chExt cx="7223760" cy="4863465"/>
                          </a:xfrm>
                        </wpg:grpSpPr>
                        <wps:wsp>
                          <wps:cNvPr id="19" name="מחבר חץ ישר 19"/>
                          <wps:cNvCnPr/>
                          <wps:spPr>
                            <a:xfrm>
                              <a:off x="2921000" y="177800"/>
                              <a:ext cx="228600" cy="18351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grpSp>
                          <wpg:cNvPr id="1452450730" name="קבוצה 1452450730"/>
                          <wpg:cNvGrpSpPr/>
                          <wpg:grpSpPr>
                            <a:xfrm>
                              <a:off x="0" y="0"/>
                              <a:ext cx="7223760" cy="4863465"/>
                              <a:chOff x="0" y="0"/>
                              <a:chExt cx="7223760" cy="4863465"/>
                            </a:xfrm>
                          </wpg:grpSpPr>
                          <pic:pic xmlns:pic="http://schemas.openxmlformats.org/drawingml/2006/picture">
                            <pic:nvPicPr>
                              <pic:cNvPr id="27" name="תמונה 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933450" y="3663950"/>
                                <a:ext cx="532765" cy="285750"/>
                              </a:xfrm>
                              <a:prstGeom prst="rect">
                                <a:avLst/>
                              </a:prstGeom>
                              <a:noFill/>
                            </pic:spPr>
                          </pic:pic>
                          <wpg:grpSp>
                            <wpg:cNvPr id="1452450729" name="קבוצה 1452450729"/>
                            <wpg:cNvGrpSpPr/>
                            <wpg:grpSpPr>
                              <a:xfrm>
                                <a:off x="0" y="0"/>
                                <a:ext cx="7223760" cy="4863465"/>
                                <a:chOff x="0" y="0"/>
                                <a:chExt cx="7223760" cy="4863465"/>
                              </a:xfrm>
                            </wpg:grpSpPr>
                            <pic:pic xmlns:pic="http://schemas.openxmlformats.org/drawingml/2006/picture">
                              <pic:nvPicPr>
                                <pic:cNvPr id="21" name="תמונה 2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378200" y="1193800"/>
                                  <a:ext cx="368300" cy="262255"/>
                                </a:xfrm>
                                <a:prstGeom prst="rect">
                                  <a:avLst/>
                                </a:prstGeom>
                                <a:noFill/>
                              </pic:spPr>
                            </pic:pic>
                            <wpg:grpSp>
                              <wpg:cNvPr id="1452450728" name="קבוצה 1452450728"/>
                              <wpg:cNvGrpSpPr/>
                              <wpg:grpSpPr>
                                <a:xfrm>
                                  <a:off x="0" y="0"/>
                                  <a:ext cx="7223760" cy="4863465"/>
                                  <a:chOff x="0" y="0"/>
                                  <a:chExt cx="7223760" cy="4863465"/>
                                </a:xfrm>
                              </wpg:grpSpPr>
                              <wpg:grpSp>
                                <wpg:cNvPr id="1452450723" name="קבוצה 1452450723"/>
                                <wpg:cNvGrpSpPr/>
                                <wpg:grpSpPr>
                                  <a:xfrm>
                                    <a:off x="0" y="0"/>
                                    <a:ext cx="3302000" cy="2232660"/>
                                    <a:chOff x="0" y="0"/>
                                    <a:chExt cx="3302000" cy="2232660"/>
                                  </a:xfrm>
                                </wpg:grpSpPr>
                                <wps:wsp>
                                  <wps:cNvPr id="20" name="תיבת טקסט 20"/>
                                  <wps:cNvSpPr txBox="1"/>
                                  <wps:spPr>
                                    <a:xfrm>
                                      <a:off x="2311400" y="0"/>
                                      <a:ext cx="889000" cy="482600"/>
                                    </a:xfrm>
                                    <a:prstGeom prst="rect">
                                      <a:avLst/>
                                    </a:prstGeom>
                                    <a:noFill/>
                                    <a:ln w="6350">
                                      <a:noFill/>
                                    </a:ln>
                                  </wps:spPr>
                                  <wps:txbx>
                                    <w:txbxContent>
                                      <w:p w14:paraId="0F9F605D" w14:textId="4C4C64E6" w:rsidR="00CF7C4C" w:rsidRPr="007E40FD" w:rsidRDefault="00CF7C4C" w:rsidP="00DC72AB">
                                        <w:pPr>
                                          <w:jc w:val="right"/>
                                          <w:rPr>
                                            <w:sz w:val="14"/>
                                            <w:szCs w:val="14"/>
                                          </w:rPr>
                                        </w:pPr>
                                        <w:r w:rsidRPr="007E40FD">
                                          <w:rPr>
                                            <w:rFonts w:hint="cs"/>
                                            <w:sz w:val="14"/>
                                            <w:szCs w:val="14"/>
                                            <w:rtl/>
                                          </w:rPr>
                                          <w:t>עריכת קוטר גלגל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452450722" name="קבוצה 1452450722"/>
                                  <wpg:cNvGrpSpPr/>
                                  <wpg:grpSpPr>
                                    <a:xfrm>
                                      <a:off x="0" y="114300"/>
                                      <a:ext cx="3302000" cy="2118360"/>
                                      <a:chOff x="0" y="0"/>
                                      <a:chExt cx="3302000" cy="2118360"/>
                                    </a:xfrm>
                                  </wpg:grpSpPr>
                                  <pic:pic xmlns:pic="http://schemas.openxmlformats.org/drawingml/2006/picture">
                                    <pic:nvPicPr>
                                      <pic:cNvPr id="17" name="תמונה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09550"/>
                                        <a:ext cx="3302000" cy="1908810"/>
                                      </a:xfrm>
                                      <a:prstGeom prst="rect">
                                        <a:avLst/>
                                      </a:prstGeom>
                                    </pic:spPr>
                                  </pic:pic>
                                  <wps:wsp>
                                    <wps:cNvPr id="25" name="תיבת טקסט 25"/>
                                    <wps:cNvSpPr txBox="1"/>
                                    <wps:spPr>
                                      <a:xfrm>
                                        <a:off x="1073150" y="0"/>
                                        <a:ext cx="889000" cy="482600"/>
                                      </a:xfrm>
                                      <a:prstGeom prst="rect">
                                        <a:avLst/>
                                      </a:prstGeom>
                                      <a:noFill/>
                                      <a:ln w="6350">
                                        <a:noFill/>
                                      </a:ln>
                                    </wps:spPr>
                                    <wps:txbx>
                                      <w:txbxContent>
                                        <w:p w14:paraId="2039CD8A" w14:textId="32F018AF" w:rsidR="00CF7C4C" w:rsidRPr="007E40FD" w:rsidRDefault="00CF7C4C" w:rsidP="007E40FD">
                                          <w:pPr>
                                            <w:jc w:val="right"/>
                                            <w:rPr>
                                              <w:b/>
                                              <w:bCs/>
                                              <w:sz w:val="18"/>
                                              <w:szCs w:val="18"/>
                                              <w:u w:val="single"/>
                                            </w:rPr>
                                          </w:pPr>
                                          <w:r w:rsidRPr="007E40FD">
                                            <w:rPr>
                                              <w:rFonts w:hint="cs"/>
                                              <w:b/>
                                              <w:bCs/>
                                              <w:sz w:val="18"/>
                                              <w:szCs w:val="18"/>
                                              <w:u w:val="single"/>
                                              <w:rtl/>
                                            </w:rPr>
                                            <w:t>מסך פתיחה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cNvPr id="1452450727" name="קבוצה 1452450727"/>
                                <wpg:cNvGrpSpPr/>
                                <wpg:grpSpPr>
                                  <a:xfrm>
                                    <a:off x="1714500" y="114300"/>
                                    <a:ext cx="5509260" cy="4749165"/>
                                    <a:chOff x="0" y="0"/>
                                    <a:chExt cx="5509260" cy="4749165"/>
                                  </a:xfrm>
                                </wpg:grpSpPr>
                                <wpg:grpSp>
                                  <wpg:cNvPr id="1452450726" name="קבוצה 1452450726"/>
                                  <wpg:cNvGrpSpPr/>
                                  <wpg:grpSpPr>
                                    <a:xfrm>
                                      <a:off x="2095500" y="0"/>
                                      <a:ext cx="3413760" cy="2118360"/>
                                      <a:chOff x="0" y="0"/>
                                      <a:chExt cx="3413760" cy="2118360"/>
                                    </a:xfrm>
                                  </wpg:grpSpPr>
                                  <wps:wsp>
                                    <wps:cNvPr id="26" name="תיבת טקסט 26"/>
                                    <wps:cNvSpPr txBox="1"/>
                                    <wps:spPr>
                                      <a:xfrm>
                                        <a:off x="1085850" y="0"/>
                                        <a:ext cx="889000" cy="482600"/>
                                      </a:xfrm>
                                      <a:prstGeom prst="rect">
                                        <a:avLst/>
                                      </a:prstGeom>
                                      <a:noFill/>
                                      <a:ln w="6350">
                                        <a:noFill/>
                                      </a:ln>
                                    </wps:spPr>
                                    <wps:txbx>
                                      <w:txbxContent>
                                        <w:p w14:paraId="75951C9F" w14:textId="0FC27C33" w:rsidR="00CF7C4C" w:rsidRPr="007E40FD" w:rsidRDefault="00CF7C4C" w:rsidP="007E40FD">
                                          <w:pPr>
                                            <w:jc w:val="right"/>
                                            <w:rPr>
                                              <w:b/>
                                              <w:bCs/>
                                              <w:sz w:val="18"/>
                                              <w:szCs w:val="18"/>
                                              <w:u w:val="single"/>
                                            </w:rPr>
                                          </w:pPr>
                                          <w:r w:rsidRPr="007E40FD">
                                            <w:rPr>
                                              <w:rFonts w:hint="cs"/>
                                              <w:b/>
                                              <w:bCs/>
                                              <w:sz w:val="18"/>
                                              <w:szCs w:val="18"/>
                                              <w:u w:val="single"/>
                                              <w:rtl/>
                                            </w:rPr>
                                            <w:t xml:space="preserve">מסך </w:t>
                                          </w:r>
                                          <w:r>
                                            <w:rPr>
                                              <w:rFonts w:hint="cs"/>
                                              <w:b/>
                                              <w:bCs/>
                                              <w:sz w:val="18"/>
                                              <w:szCs w:val="18"/>
                                              <w:u w:val="single"/>
                                              <w:rtl/>
                                            </w:rPr>
                                            <w:t>פעילות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30" name="תמונה 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09550"/>
                                        <a:ext cx="3413760" cy="1908810"/>
                                      </a:xfrm>
                                      <a:prstGeom prst="rect">
                                        <a:avLst/>
                                      </a:prstGeom>
                                    </pic:spPr>
                                  </pic:pic>
                                </wpg:grpSp>
                                <wpg:grpSp>
                                  <wpg:cNvPr id="1452450725" name="קבוצה 1452450725"/>
                                  <wpg:cNvGrpSpPr/>
                                  <wpg:grpSpPr>
                                    <a:xfrm>
                                      <a:off x="0" y="2355850"/>
                                      <a:ext cx="3860800" cy="2393315"/>
                                      <a:chOff x="0" y="0"/>
                                      <a:chExt cx="3860800" cy="2393315"/>
                                    </a:xfrm>
                                  </wpg:grpSpPr>
                                  <pic:pic xmlns:pic="http://schemas.openxmlformats.org/drawingml/2006/picture">
                                    <pic:nvPicPr>
                                      <pic:cNvPr id="1452450720" name="תמונה 14524507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15900"/>
                                        <a:ext cx="3860800" cy="2177415"/>
                                      </a:xfrm>
                                      <a:prstGeom prst="rect">
                                        <a:avLst/>
                                      </a:prstGeom>
                                    </pic:spPr>
                                  </pic:pic>
                                  <wps:wsp>
                                    <wps:cNvPr id="1452450721" name="תיבת טקסט 1452450721"/>
                                    <wps:cNvSpPr txBox="1"/>
                                    <wps:spPr>
                                      <a:xfrm>
                                        <a:off x="1282700" y="0"/>
                                        <a:ext cx="889000" cy="482600"/>
                                      </a:xfrm>
                                      <a:prstGeom prst="rect">
                                        <a:avLst/>
                                      </a:prstGeom>
                                      <a:noFill/>
                                      <a:ln w="6350">
                                        <a:noFill/>
                                      </a:ln>
                                    </wps:spPr>
                                    <wps:txbx>
                                      <w:txbxContent>
                                        <w:p w14:paraId="02B94B5F" w14:textId="4577D0EC" w:rsidR="00CF7C4C" w:rsidRPr="007E40FD" w:rsidRDefault="00CF7C4C" w:rsidP="00C7660B">
                                          <w:pPr>
                                            <w:jc w:val="right"/>
                                            <w:rPr>
                                              <w:b/>
                                              <w:bCs/>
                                              <w:sz w:val="18"/>
                                              <w:szCs w:val="18"/>
                                              <w:u w:val="single"/>
                                            </w:rPr>
                                          </w:pPr>
                                          <w:r w:rsidRPr="007E40FD">
                                            <w:rPr>
                                              <w:rFonts w:hint="cs"/>
                                              <w:b/>
                                              <w:bCs/>
                                              <w:sz w:val="18"/>
                                              <w:szCs w:val="18"/>
                                              <w:u w:val="single"/>
                                              <w:rtl/>
                                            </w:rPr>
                                            <w:t xml:space="preserve">מסך </w:t>
                                          </w:r>
                                          <w:r>
                                            <w:rPr>
                                              <w:rFonts w:hint="cs"/>
                                              <w:b/>
                                              <w:bCs/>
                                              <w:sz w:val="18"/>
                                              <w:szCs w:val="18"/>
                                              <w:u w:val="single"/>
                                              <w:rtl/>
                                            </w:rPr>
                                            <w:t>סיכום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g:grpSp>
                          </wpg:grpSp>
                        </wpg:grpSp>
                      </wpg:grpSp>
                      <wps:wsp>
                        <wps:cNvPr id="1452450734" name="תיבת טקסט 1452450734"/>
                        <wps:cNvSpPr txBox="1"/>
                        <wps:spPr>
                          <a:xfrm>
                            <a:off x="0" y="4749800"/>
                            <a:ext cx="6299200" cy="258445"/>
                          </a:xfrm>
                          <a:prstGeom prst="rect">
                            <a:avLst/>
                          </a:prstGeom>
                          <a:noFill/>
                          <a:ln>
                            <a:noFill/>
                          </a:ln>
                        </wps:spPr>
                        <wps:txbx>
                          <w:txbxContent>
                            <w:p w14:paraId="6AF7864F" w14:textId="4B4AE4BF" w:rsidR="00CF7C4C" w:rsidRPr="00DD3566" w:rsidRDefault="00CF7C4C" w:rsidP="00DD3566">
                              <w:pPr>
                                <w:pStyle w:val="a4"/>
                                <w:jc w:val="center"/>
                                <w:rPr>
                                  <w:rFonts w:eastAsia="Times New Roman" w:cs="David"/>
                                  <w:b w:val="0"/>
                                  <w:bCs/>
                                  <w:szCs w:val="24"/>
                                </w:rPr>
                              </w:pPr>
                              <w:r>
                                <w:rPr>
                                  <w:rFonts w:hint="cs"/>
                                  <w:b w:val="0"/>
                                  <w:bCs/>
                                  <w:rtl/>
                                </w:rPr>
                                <w:t>איור 3 -</w:t>
                              </w:r>
                              <w:r w:rsidRPr="00DD3566">
                                <w:rPr>
                                  <w:rFonts w:hint="cs"/>
                                  <w:b w:val="0"/>
                                  <w:bCs/>
                                  <w:rtl/>
                                </w:rPr>
                                <w:t xml:space="preserve"> ממשק משתמש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6FCCF0C" id="קבוצה 1452450740" o:spid="_x0000_s1029" style="position:absolute;left:0;text-align:left;margin-left:-49pt;margin-top:130.6pt;width:502pt;height:394.35pt;z-index:251719680" coordsize="63754,50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">
                <v:group id="קבוצה 1452450731" o:spid="_x0000_s1030" style="position:absolute;left:762;width:62992;height:47434" coordsize="72237,4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">
                  <v:shapetype id="_x0000_t32" coordsize="21600,21600" o:spt="32" o:oned="t" path="m,l21600,21600e" filled="f">
                    <v:path arrowok="t" fillok="f" o:connecttype="none"/>
                    <o:lock v:ext="edit" shapetype="t"/>
                  </v:shapetype>
                  <v:shape id="מחבר חץ ישר 19" o:spid="_x0000_s1031" type="#_x0000_t32" style="position:absolute;left:29210;top:1778;width:2286;height:1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" strokecolor="#70ad47 [3209]" strokeweight=".5pt">
                    <v:stroke endarrow="block" joinstyle="miter"/>
                  </v:shape>
                  <v:group id="קבוצה 1452450730" o:spid="_x0000_s1032" style="position:absolute;width:72237;height:48634" coordsize="72237,4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">
                    <v:shape id="תמונה 27" o:spid="_x0000_s1033" type="#_x0000_t75" style="position:absolute;left:9334;top:36639;width:532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">
                      <v:imagedata r:id="rId26" o:title=""/>
                      <v:path arrowok="t"/>
                    </v:shape>
                    <v:group id="קבוצה 1452450729" o:spid="_x0000_s1034" style="position:absolute;width:72237;height:48634" coordsize="72237,4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">
                      <v:shape id="תמונה 21" o:spid="_x0000_s1035" type="#_x0000_t75" style="position:absolute;left:33782;top:11938;width:3683;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">
                        <v:imagedata r:id="rId26" o:title=""/>
                        <v:path arrowok="t"/>
                      </v:shape>
                      <v:group id="קבוצה 1452450728" o:spid="_x0000_s1036" style="position:absolute;width:72237;height:48634" coordsize="72237,4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">
                        <v:group id="קבוצה 1452450723" o:spid="_x0000_s1037" style="position:absolute;width:33020;height:22326" coordsize="33020,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">
                          <v:shape id="תיבת טקסט 20" o:spid="_x0000_s1038" type="#_x0000_t202" style="position:absolute;left:23114;width:889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F9F605D" w14:textId="4C4C64E6" w:rsidR="00CF7C4C" w:rsidRPr="007E40FD" w:rsidRDefault="00CF7C4C" w:rsidP="00DC72AB">
                                  <w:pPr>
                                    <w:jc w:val="right"/>
                                    <w:rPr>
                                      <w:sz w:val="14"/>
                                      <w:szCs w:val="14"/>
                                    </w:rPr>
                                  </w:pPr>
                                  <w:r w:rsidRPr="007E40FD">
                                    <w:rPr>
                                      <w:rFonts w:hint="cs"/>
                                      <w:sz w:val="14"/>
                                      <w:szCs w:val="14"/>
                                      <w:rtl/>
                                    </w:rPr>
                                    <w:t>עריכת קוטר גלגל</w:t>
                                  </w:r>
                                </w:p>
                              </w:txbxContent>
                            </v:textbox>
                          </v:shape>
                          <v:group id="קבוצה 1452450722" o:spid="_x0000_s1039" style="position:absolute;top:1143;width:33020;height:21183" coordsize="33020,2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">
                            <v:shape id="תמונה 17" o:spid="_x0000_s1040" type="#_x0000_t75" style="position:absolute;top:2095;width:33020;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">
                              <v:imagedata r:id="rId27" o:title=""/>
                              <v:path arrowok="t"/>
                            </v:shape>
                            <v:shape id="תיבת טקסט 25" o:spid="_x0000_s1041" type="#_x0000_t202" style="position:absolute;left:10731;width:889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039CD8A" w14:textId="32F018AF" w:rsidR="00CF7C4C" w:rsidRPr="007E40FD" w:rsidRDefault="00CF7C4C" w:rsidP="007E40FD">
                                    <w:pPr>
                                      <w:jc w:val="right"/>
                                      <w:rPr>
                                        <w:b/>
                                        <w:bCs/>
                                        <w:sz w:val="18"/>
                                        <w:szCs w:val="18"/>
                                        <w:u w:val="single"/>
                                      </w:rPr>
                                    </w:pPr>
                                    <w:r w:rsidRPr="007E40FD">
                                      <w:rPr>
                                        <w:rFonts w:hint="cs"/>
                                        <w:b/>
                                        <w:bCs/>
                                        <w:sz w:val="18"/>
                                        <w:szCs w:val="18"/>
                                        <w:u w:val="single"/>
                                        <w:rtl/>
                                      </w:rPr>
                                      <w:t>מסך פתיחה</w:t>
                                    </w:r>
                                  </w:p>
                                </w:txbxContent>
                              </v:textbox>
                            </v:shape>
                          </v:group>
                        </v:group>
                        <v:group id="קבוצה 1452450727" o:spid="_x0000_s1042" style="position:absolute;left:17145;top:1143;width:55092;height:47491" coordsize="55092,47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">
                          <v:group id="קבוצה 1452450726" o:spid="_x0000_s1043" style="position:absolute;left:20955;width:34137;height:21183" coordsize="34137,2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">
                            <v:shape id="תיבת טקסט 26" o:spid="_x0000_s1044" type="#_x0000_t202" style="position:absolute;left:10858;width:889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5951C9F" w14:textId="0FC27C33" w:rsidR="00CF7C4C" w:rsidRPr="007E40FD" w:rsidRDefault="00CF7C4C" w:rsidP="007E40FD">
                                    <w:pPr>
                                      <w:jc w:val="right"/>
                                      <w:rPr>
                                        <w:b/>
                                        <w:bCs/>
                                        <w:sz w:val="18"/>
                                        <w:szCs w:val="18"/>
                                        <w:u w:val="single"/>
                                      </w:rPr>
                                    </w:pPr>
                                    <w:r w:rsidRPr="007E40FD">
                                      <w:rPr>
                                        <w:rFonts w:hint="cs"/>
                                        <w:b/>
                                        <w:bCs/>
                                        <w:sz w:val="18"/>
                                        <w:szCs w:val="18"/>
                                        <w:u w:val="single"/>
                                        <w:rtl/>
                                      </w:rPr>
                                      <w:t xml:space="preserve">מסך </w:t>
                                    </w:r>
                                    <w:r>
                                      <w:rPr>
                                        <w:rFonts w:hint="cs"/>
                                        <w:b/>
                                        <w:bCs/>
                                        <w:sz w:val="18"/>
                                        <w:szCs w:val="18"/>
                                        <w:u w:val="single"/>
                                        <w:rtl/>
                                      </w:rPr>
                                      <w:t>פעילות</w:t>
                                    </w:r>
                                  </w:p>
                                </w:txbxContent>
                              </v:textbox>
                            </v:shape>
                            <v:shape id="תמונה 30" o:spid="_x0000_s1045" type="#_x0000_t75" style="position:absolute;top:2095;width:34137;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">
                              <v:imagedata r:id="rId28" o:title=""/>
                              <v:path arrowok="t"/>
                            </v:shape>
                          </v:group>
                          <v:group id="קבוצה 1452450725" o:spid="_x0000_s1046" style="position:absolute;top:23558;width:38608;height:23933" coordsize="38608,2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">
                            <v:shape id="תמונה 1452450720" o:spid="_x0000_s1047" type="#_x0000_t75" style="position:absolute;top:2159;width:38608;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">
                              <v:imagedata r:id="rId29" o:title=""/>
                              <v:path arrowok="t"/>
                            </v:shape>
                            <v:shape id="תיבת טקסט 1452450721" o:spid="_x0000_s1048" type="#_x0000_t202" style="position:absolute;left:12827;width:889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" filled="f" stroked="f" strokeweight=".5pt">
                              <v:textbox>
                                <w:txbxContent>
                                  <w:p w14:paraId="02B94B5F" w14:textId="4577D0EC" w:rsidR="00CF7C4C" w:rsidRPr="007E40FD" w:rsidRDefault="00CF7C4C" w:rsidP="00C7660B">
                                    <w:pPr>
                                      <w:jc w:val="right"/>
                                      <w:rPr>
                                        <w:b/>
                                        <w:bCs/>
                                        <w:sz w:val="18"/>
                                        <w:szCs w:val="18"/>
                                        <w:u w:val="single"/>
                                      </w:rPr>
                                    </w:pPr>
                                    <w:r w:rsidRPr="007E40FD">
                                      <w:rPr>
                                        <w:rFonts w:hint="cs"/>
                                        <w:b/>
                                        <w:bCs/>
                                        <w:sz w:val="18"/>
                                        <w:szCs w:val="18"/>
                                        <w:u w:val="single"/>
                                        <w:rtl/>
                                      </w:rPr>
                                      <w:t xml:space="preserve">מסך </w:t>
                                    </w:r>
                                    <w:r>
                                      <w:rPr>
                                        <w:rFonts w:hint="cs"/>
                                        <w:b/>
                                        <w:bCs/>
                                        <w:sz w:val="18"/>
                                        <w:szCs w:val="18"/>
                                        <w:u w:val="single"/>
                                        <w:rtl/>
                                      </w:rPr>
                                      <w:t>סיכום</w:t>
                                    </w:r>
                                  </w:p>
                                </w:txbxContent>
                              </v:textbox>
                            </v:shape>
                          </v:group>
                        </v:group>
                      </v:group>
                    </v:group>
                  </v:group>
                </v:group>
                <v:shape id="תיבת טקסט 1452450734" o:spid="_x0000_s1049" type="#_x0000_t202" style="position:absolute;top:47498;width:629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" filled="f" stroked="f">
                  <v:textbox style="mso-fit-shape-to-text:t" inset="0,0,0,0">
                    <w:txbxContent>
                      <w:p w14:paraId="6AF7864F" w14:textId="4B4AE4BF" w:rsidR="00CF7C4C" w:rsidRPr="00DD3566" w:rsidRDefault="00CF7C4C" w:rsidP="00DD3566">
                        <w:pPr>
                          <w:pStyle w:val="a4"/>
                          <w:jc w:val="center"/>
                          <w:rPr>
                            <w:rFonts w:eastAsia="Times New Roman" w:cs="David"/>
                            <w:b w:val="0"/>
                            <w:bCs/>
                            <w:szCs w:val="24"/>
                          </w:rPr>
                        </w:pPr>
                        <w:r>
                          <w:rPr>
                            <w:rFonts w:hint="cs"/>
                            <w:b w:val="0"/>
                            <w:bCs/>
                            <w:rtl/>
                          </w:rPr>
                          <w:t>איור 3 -</w:t>
                        </w:r>
                        <w:r w:rsidRPr="00DD3566">
                          <w:rPr>
                            <w:rFonts w:hint="cs"/>
                            <w:b w:val="0"/>
                            <w:bCs/>
                            <w:rtl/>
                          </w:rPr>
                          <w:t xml:space="preserve"> ממשק משתמש</w:t>
                        </w:r>
                      </w:p>
                    </w:txbxContent>
                  </v:textbox>
                </v:shape>
                <w10:wrap type="topAndBottom"/>
              </v:group>
            </w:pict>
          </mc:Fallback>
        </mc:AlternateContent>
      </w:r>
      <w:r w:rsidR="00F65914" w:rsidRPr="00F65914">
        <w:rPr>
          <w:rFonts w:ascii="David" w:eastAsia="Times New Roman" w:hAnsi="David" w:cs="David" w:hint="cs"/>
          <w:sz w:val="24"/>
          <w:szCs w:val="24"/>
          <w:rtl/>
        </w:rPr>
        <w:t xml:space="preserve">כלל הקוד שביצענו מופיע כאן : </w:t>
      </w:r>
      <w:hyperlink r:id="rId30" w:history="1">
        <w:r w:rsidR="00F65914" w:rsidRPr="00F65914">
          <w:rPr>
            <w:rStyle w:val="Hyperlink"/>
            <w:rFonts w:ascii="David" w:eastAsia="Times New Roman" w:hAnsi="David" w:cs="David"/>
            <w:sz w:val="24"/>
            <w:szCs w:val="24"/>
          </w:rPr>
          <w:t>smartBicycleRSP</w:t>
        </w:r>
      </w:hyperlink>
      <w:r w:rsidR="00F65914" w:rsidRPr="00F65914">
        <w:rPr>
          <w:rFonts w:ascii="David" w:eastAsia="Times New Roman" w:hAnsi="David" w:cs="David" w:hint="cs"/>
          <w:sz w:val="24"/>
          <w:szCs w:val="24"/>
          <w:rtl/>
        </w:rPr>
        <w:t xml:space="preserve"> .</w:t>
      </w:r>
      <w:r w:rsidR="00F65914" w:rsidRPr="00F65914">
        <w:rPr>
          <w:rFonts w:ascii="David" w:eastAsia="Times New Roman" w:hAnsi="David" w:cs="David"/>
          <w:sz w:val="24"/>
          <w:szCs w:val="24"/>
          <w:rtl/>
        </w:rPr>
        <w:br/>
      </w:r>
    </w:p>
    <w:p w14:paraId="350DA90F" w14:textId="1EC0B13F" w:rsidR="00DD3566" w:rsidRDefault="00DD3566" w:rsidP="00DD3566">
      <w:pPr>
        <w:pStyle w:val="a6"/>
        <w:bidi/>
        <w:spacing w:line="276" w:lineRule="auto"/>
        <w:rPr>
          <w:rFonts w:ascii="David" w:eastAsia="Times New Roman" w:hAnsi="David" w:cs="David"/>
          <w:sz w:val="24"/>
          <w:szCs w:val="24"/>
          <w:rtl/>
        </w:rPr>
      </w:pPr>
    </w:p>
    <w:p w14:paraId="615C90C1" w14:textId="00B9609C" w:rsidR="00DA72A2" w:rsidRDefault="00DA72A2" w:rsidP="00DA72A2">
      <w:pPr>
        <w:pStyle w:val="a6"/>
        <w:bidi/>
        <w:spacing w:line="276" w:lineRule="auto"/>
        <w:rPr>
          <w:rFonts w:ascii="David" w:eastAsia="Times New Roman" w:hAnsi="David" w:cs="David"/>
          <w:sz w:val="24"/>
          <w:szCs w:val="24"/>
          <w:rtl/>
        </w:rPr>
      </w:pPr>
    </w:p>
    <w:p w14:paraId="62BBEFA6" w14:textId="12F2D8E2" w:rsidR="00DA72A2" w:rsidRDefault="00DA72A2" w:rsidP="00DA72A2">
      <w:pPr>
        <w:pStyle w:val="a6"/>
        <w:bidi/>
        <w:spacing w:line="276" w:lineRule="auto"/>
        <w:rPr>
          <w:rFonts w:ascii="David" w:eastAsia="Times New Roman" w:hAnsi="David" w:cs="David"/>
          <w:sz w:val="24"/>
          <w:szCs w:val="24"/>
          <w:rtl/>
        </w:rPr>
      </w:pPr>
    </w:p>
    <w:p w14:paraId="097721C8" w14:textId="7D4EDADA" w:rsidR="00DA72A2" w:rsidRDefault="00DA72A2" w:rsidP="00DA72A2">
      <w:pPr>
        <w:pStyle w:val="a6"/>
        <w:bidi/>
        <w:spacing w:line="276" w:lineRule="auto"/>
        <w:rPr>
          <w:rFonts w:ascii="David" w:eastAsia="Times New Roman" w:hAnsi="David" w:cs="David"/>
          <w:sz w:val="24"/>
          <w:szCs w:val="24"/>
          <w:rtl/>
        </w:rPr>
      </w:pPr>
    </w:p>
    <w:p w14:paraId="552EE484" w14:textId="1132F2EB" w:rsidR="00DA72A2" w:rsidRDefault="00DA72A2" w:rsidP="00DA72A2">
      <w:pPr>
        <w:pStyle w:val="a6"/>
        <w:bidi/>
        <w:spacing w:line="276" w:lineRule="auto"/>
        <w:rPr>
          <w:rFonts w:ascii="David" w:eastAsia="Times New Roman" w:hAnsi="David" w:cs="David"/>
          <w:sz w:val="24"/>
          <w:szCs w:val="24"/>
          <w:rtl/>
        </w:rPr>
      </w:pPr>
    </w:p>
    <w:p w14:paraId="6A9DDB70" w14:textId="31ED8AF0" w:rsidR="00DA72A2" w:rsidRDefault="00DA72A2" w:rsidP="00DA72A2">
      <w:pPr>
        <w:pStyle w:val="a6"/>
        <w:bidi/>
        <w:spacing w:line="276" w:lineRule="auto"/>
        <w:rPr>
          <w:rFonts w:ascii="David" w:eastAsia="Times New Roman" w:hAnsi="David" w:cs="David"/>
          <w:sz w:val="24"/>
          <w:szCs w:val="24"/>
          <w:rtl/>
        </w:rPr>
      </w:pPr>
    </w:p>
    <w:p w14:paraId="00F7ED43" w14:textId="2BF8AD8E" w:rsidR="00DA72A2" w:rsidRDefault="00DA72A2" w:rsidP="00DA72A2">
      <w:pPr>
        <w:pStyle w:val="a6"/>
        <w:bidi/>
        <w:spacing w:line="276" w:lineRule="auto"/>
        <w:rPr>
          <w:rFonts w:ascii="David" w:eastAsia="Times New Roman" w:hAnsi="David" w:cs="David"/>
          <w:sz w:val="24"/>
          <w:szCs w:val="24"/>
          <w:rtl/>
        </w:rPr>
      </w:pPr>
    </w:p>
    <w:p w14:paraId="7E26FAA5" w14:textId="0550BDEB" w:rsidR="00DA72A2" w:rsidRDefault="00DA72A2" w:rsidP="00DA72A2">
      <w:pPr>
        <w:pStyle w:val="a6"/>
        <w:bidi/>
        <w:spacing w:line="276" w:lineRule="auto"/>
        <w:rPr>
          <w:rFonts w:ascii="David" w:eastAsia="Times New Roman" w:hAnsi="David" w:cs="David"/>
          <w:sz w:val="24"/>
          <w:szCs w:val="24"/>
          <w:rtl/>
        </w:rPr>
      </w:pPr>
    </w:p>
    <w:p w14:paraId="6CE48B3C" w14:textId="4D36EB19" w:rsidR="00954397" w:rsidRPr="00954397" w:rsidRDefault="00046AEC" w:rsidP="00777F4F">
      <w:pPr>
        <w:pStyle w:val="a6"/>
        <w:numPr>
          <w:ilvl w:val="0"/>
          <w:numId w:val="45"/>
        </w:numPr>
        <w:bidi/>
        <w:spacing w:line="276" w:lineRule="auto"/>
        <w:rPr>
          <w:rFonts w:ascii="David" w:eastAsia="Times New Roman" w:hAnsi="David" w:cs="David"/>
          <w:sz w:val="24"/>
          <w:szCs w:val="24"/>
        </w:rPr>
      </w:pPr>
      <w:r>
        <w:rPr>
          <w:rFonts w:ascii="David" w:eastAsia="Times New Roman" w:hAnsi="David" w:cs="David" w:hint="cs"/>
          <w:sz w:val="24"/>
          <w:szCs w:val="24"/>
          <w:rtl/>
        </w:rPr>
        <w:lastRenderedPageBreak/>
        <w:t xml:space="preserve">חלק חשמלי </w:t>
      </w:r>
      <w:r w:rsidR="00777F4F">
        <w:rPr>
          <w:rFonts w:ascii="David" w:eastAsia="Times New Roman" w:hAnsi="David" w:cs="David"/>
          <w:sz w:val="24"/>
          <w:szCs w:val="24"/>
          <w:rtl/>
        </w:rPr>
        <w:t>–</w:t>
      </w:r>
      <w:r w:rsidR="00777F4F">
        <w:rPr>
          <w:rFonts w:ascii="David" w:eastAsia="Times New Roman" w:hAnsi="David" w:cs="David" w:hint="cs"/>
          <w:sz w:val="24"/>
          <w:szCs w:val="24"/>
          <w:rtl/>
        </w:rPr>
        <w:t xml:space="preserve"> לבקר </w:t>
      </w:r>
      <w:r w:rsidR="00777F4F">
        <w:rPr>
          <w:rFonts w:ascii="David" w:eastAsia="Times New Roman" w:hAnsi="David" w:cs="David"/>
          <w:sz w:val="24"/>
          <w:szCs w:val="24"/>
        </w:rPr>
        <w:t>Raspberry pi 5</w:t>
      </w:r>
      <w:r w:rsidR="00BF3A21">
        <w:rPr>
          <w:rFonts w:ascii="David" w:eastAsia="Times New Roman" w:hAnsi="David" w:cs="David" w:hint="cs"/>
          <w:sz w:val="24"/>
          <w:szCs w:val="24"/>
          <w:rtl/>
        </w:rPr>
        <w:t xml:space="preserve"> (ראה נספח)</w:t>
      </w:r>
      <w:r w:rsidR="00777F4F">
        <w:rPr>
          <w:rFonts w:ascii="David" w:eastAsia="Times New Roman" w:hAnsi="David" w:cs="David" w:hint="cs"/>
          <w:sz w:val="24"/>
          <w:szCs w:val="24"/>
          <w:rtl/>
        </w:rPr>
        <w:t xml:space="preserve"> </w:t>
      </w:r>
      <w:r w:rsidR="00954397" w:rsidRPr="00954397">
        <w:rPr>
          <w:rFonts w:ascii="David" w:eastAsia="Times New Roman" w:hAnsi="David" w:cs="David"/>
          <w:sz w:val="24"/>
          <w:szCs w:val="24"/>
          <w:rtl/>
        </w:rPr>
        <w:t>מחובר שנאי חשמלי תואם לחשמל בית או</w:t>
      </w:r>
    </w:p>
    <w:p w14:paraId="16BE7117" w14:textId="5C2F29D8" w:rsidR="00954397" w:rsidRDefault="00CF7C4C" w:rsidP="0011000F">
      <w:pPr>
        <w:pStyle w:val="a6"/>
        <w:bidi/>
        <w:spacing w:line="276" w:lineRule="auto"/>
        <w:rPr>
          <w:rFonts w:ascii="David" w:eastAsia="Times New Roman" w:hAnsi="David" w:cs="David"/>
          <w:sz w:val="24"/>
          <w:szCs w:val="24"/>
          <w:rtl/>
        </w:rPr>
      </w:pPr>
      <w:r>
        <w:rPr>
          <w:rFonts w:ascii="David" w:eastAsia="Times New Roman" w:hAnsi="David" w:cs="David"/>
          <w:noProof/>
          <w:sz w:val="24"/>
          <w:szCs w:val="24"/>
          <w:rtl/>
        </w:rPr>
        <mc:AlternateContent>
          <mc:Choice Requires="wpg">
            <w:drawing>
              <wp:anchor distT="0" distB="0" distL="114300" distR="114300" simplePos="0" relativeHeight="251764736" behindDoc="0" locked="0" layoutInCell="1" allowOverlap="1" wp14:anchorId="3D10B632" wp14:editId="5633BEF8">
                <wp:simplePos x="0" y="0"/>
                <wp:positionH relativeFrom="column">
                  <wp:posOffset>916056</wp:posOffset>
                </wp:positionH>
                <wp:positionV relativeFrom="paragraph">
                  <wp:posOffset>352398</wp:posOffset>
                </wp:positionV>
                <wp:extent cx="3696970" cy="4300855"/>
                <wp:effectExtent l="0" t="0" r="265430" b="4445"/>
                <wp:wrapTopAndBottom/>
                <wp:docPr id="197" name="קבוצה 197"/>
                <wp:cNvGraphicFramePr/>
                <a:graphic xmlns:a="http://schemas.openxmlformats.org/drawingml/2006/main">
                  <a:graphicData uri="http://schemas.microsoft.com/office/word/2010/wordprocessingGroup">
                    <wpg:wgp>
                      <wpg:cNvGrpSpPr/>
                      <wpg:grpSpPr>
                        <a:xfrm>
                          <a:off x="0" y="0"/>
                          <a:ext cx="3696970" cy="4300855"/>
                          <a:chOff x="0" y="0"/>
                          <a:chExt cx="3915146" cy="4381500"/>
                        </a:xfrm>
                      </wpg:grpSpPr>
                      <pic:pic xmlns:pic="http://schemas.openxmlformats.org/drawingml/2006/picture">
                        <pic:nvPicPr>
                          <pic:cNvPr id="29" name="תמונה 2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rot="2410488">
                            <a:off x="2693406" y="344032"/>
                            <a:ext cx="1221740" cy="1221740"/>
                          </a:xfrm>
                          <a:prstGeom prst="rect">
                            <a:avLst/>
                          </a:prstGeom>
                        </pic:spPr>
                      </pic:pic>
                      <wpg:grpSp>
                        <wpg:cNvPr id="196" name="קבוצה 196"/>
                        <wpg:cNvGrpSpPr/>
                        <wpg:grpSpPr>
                          <a:xfrm>
                            <a:off x="0" y="0"/>
                            <a:ext cx="2810541" cy="4381500"/>
                            <a:chOff x="0" y="0"/>
                            <a:chExt cx="2810541" cy="4381500"/>
                          </a:xfrm>
                        </wpg:grpSpPr>
                        <wpg:grpSp>
                          <wpg:cNvPr id="195" name="קבוצה 195"/>
                          <wpg:cNvGrpSpPr/>
                          <wpg:grpSpPr>
                            <a:xfrm>
                              <a:off x="0" y="0"/>
                              <a:ext cx="2810541" cy="4381500"/>
                              <a:chOff x="0" y="0"/>
                              <a:chExt cx="2810541" cy="4381500"/>
                            </a:xfrm>
                          </wpg:grpSpPr>
                          <wpg:grpSp>
                            <wpg:cNvPr id="194" name="קבוצה 194"/>
                            <wpg:cNvGrpSpPr/>
                            <wpg:grpSpPr>
                              <a:xfrm>
                                <a:off x="0" y="0"/>
                                <a:ext cx="2810541" cy="4381500"/>
                                <a:chOff x="0" y="0"/>
                                <a:chExt cx="2810541" cy="4381500"/>
                              </a:xfrm>
                            </wpg:grpSpPr>
                            <wpg:grpSp>
                              <wpg:cNvPr id="193" name="קבוצה 193"/>
                              <wpg:cNvGrpSpPr/>
                              <wpg:grpSpPr>
                                <a:xfrm>
                                  <a:off x="0" y="0"/>
                                  <a:ext cx="2810541" cy="4381500"/>
                                  <a:chOff x="0" y="0"/>
                                  <a:chExt cx="2810541" cy="4381500"/>
                                </a:xfrm>
                              </wpg:grpSpPr>
                              <wpg:grpSp>
                                <wpg:cNvPr id="192" name="קבוצה 192"/>
                                <wpg:cNvGrpSpPr/>
                                <wpg:grpSpPr>
                                  <a:xfrm>
                                    <a:off x="0" y="0"/>
                                    <a:ext cx="2802047" cy="4381500"/>
                                    <a:chOff x="0" y="0"/>
                                    <a:chExt cx="2802047" cy="4381500"/>
                                  </a:xfrm>
                                </wpg:grpSpPr>
                                <wpg:grpSp>
                                  <wpg:cNvPr id="1452450750" name="קבוצה 1452450750"/>
                                  <wpg:cNvGrpSpPr/>
                                  <wpg:grpSpPr>
                                    <a:xfrm>
                                      <a:off x="0" y="0"/>
                                      <a:ext cx="2802047" cy="4381500"/>
                                      <a:chOff x="0" y="0"/>
                                      <a:chExt cx="2802047" cy="4381500"/>
                                    </a:xfrm>
                                  </wpg:grpSpPr>
                                  <wpg:grpSp>
                                    <wpg:cNvPr id="1452450747" name="קבוצה 1452450747"/>
                                    <wpg:cNvGrpSpPr/>
                                    <wpg:grpSpPr>
                                      <a:xfrm>
                                        <a:off x="0" y="0"/>
                                        <a:ext cx="2349374" cy="4381500"/>
                                        <a:chOff x="0" y="0"/>
                                        <a:chExt cx="2349374" cy="4381500"/>
                                      </a:xfrm>
                                    </wpg:grpSpPr>
                                    <pic:pic xmlns:pic="http://schemas.openxmlformats.org/drawingml/2006/picture">
                                      <pic:nvPicPr>
                                        <pic:cNvPr id="23" name="תמונה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33600" cy="4381500"/>
                                        </a:xfrm>
                                        <a:prstGeom prst="rect">
                                          <a:avLst/>
                                        </a:prstGeom>
                                      </pic:spPr>
                                    </pic:pic>
                                    <wps:wsp>
                                      <wps:cNvPr id="1452450736" name="תיבת טקסט 1452450736"/>
                                      <wps:cNvSpPr txBox="1"/>
                                      <wps:spPr>
                                        <a:xfrm rot="1778418">
                                          <a:off x="1878594" y="443620"/>
                                          <a:ext cx="470780" cy="239917"/>
                                        </a:xfrm>
                                        <a:prstGeom prst="rect">
                                          <a:avLst/>
                                        </a:prstGeom>
                                        <a:noFill/>
                                        <a:ln w="6350">
                                          <a:noFill/>
                                        </a:ln>
                                      </wps:spPr>
                                      <wps:txbx>
                                        <w:txbxContent>
                                          <w:p w14:paraId="49B414B0" w14:textId="4CE4B50A" w:rsidR="00CF7C4C" w:rsidRDefault="00CF7C4C">
                                            <w:r>
                                              <w:rPr>
                                                <w:rFonts w:hint="cs"/>
                                                <w:rtl/>
                                              </w:rPr>
                                              <w:t>5</w:t>
                                            </w:r>
                                            <w:r>
                                              <w:rPr>
                                                <w:rFonts w:hint="cs"/>
                                              </w:rPr>
                                              <w:t>V</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452450749" name="מחבר חץ ישר 1452450749"/>
                                    <wps:cNvCnPr/>
                                    <wps:spPr>
                                      <a:xfrm>
                                        <a:off x="1548142" y="420986"/>
                                        <a:ext cx="1253905" cy="5658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1" name="מחבר חץ ישר 31"/>
                                  <wps:cNvCnPr/>
                                  <wps:spPr>
                                    <a:xfrm>
                                      <a:off x="1566249" y="624689"/>
                                      <a:ext cx="1213164" cy="26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52450744" name="מחבר חץ ישר 1452450744"/>
                                <wps:cNvCnPr/>
                                <wps:spPr>
                                  <a:xfrm>
                                    <a:off x="1398760" y="878186"/>
                                    <a:ext cx="1411781" cy="19917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452450745" name="תיבת טקסט 1452450745"/>
                              <wps:cNvSpPr txBox="1"/>
                              <wps:spPr>
                                <a:xfrm>
                                  <a:off x="1833326" y="959667"/>
                                  <a:ext cx="565842" cy="285184"/>
                                </a:xfrm>
                                <a:prstGeom prst="rect">
                                  <a:avLst/>
                                </a:prstGeom>
                                <a:noFill/>
                                <a:ln w="6350">
                                  <a:noFill/>
                                </a:ln>
                              </wps:spPr>
                              <wps:txbx>
                                <w:txbxContent>
                                  <w:p w14:paraId="2987C47E" w14:textId="269D3DDC" w:rsidR="00CF7C4C" w:rsidRDefault="00CF7C4C">
                                    <w:r>
                                      <w:rPr>
                                        <w:rFonts w:hint="cs"/>
                                      </w:rPr>
                                      <w:t>DATA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17" name="תיבת טקסט 2"/>
                            <wps:cNvSpPr txBox="1">
                              <a:spLocks noChangeArrowheads="1"/>
                            </wps:cNvSpPr>
                            <wps:spPr bwMode="auto">
                              <a:xfrm rot="741737" flipH="1">
                                <a:off x="2000815" y="733331"/>
                                <a:ext cx="434340" cy="243840"/>
                              </a:xfrm>
                              <a:prstGeom prst="rect">
                                <a:avLst/>
                              </a:prstGeom>
                              <a:noFill/>
                              <a:ln w="9525">
                                <a:noFill/>
                                <a:miter lim="800000"/>
                                <a:headEnd/>
                                <a:tailEnd/>
                              </a:ln>
                            </wps:spPr>
                            <wps:txbx>
                              <w:txbxContent>
                                <w:p w14:paraId="578D83DD" w14:textId="564F35E0" w:rsidR="00CF7C4C" w:rsidRPr="00DA72A2" w:rsidRDefault="00CF7C4C" w:rsidP="00DA72A2">
                                  <w:pPr>
                                    <w:rPr>
                                      <w:sz w:val="18"/>
                                      <w:szCs w:val="18"/>
                                      <w:rtl/>
                                      <w:cs/>
                                    </w:rPr>
                                  </w:pPr>
                                  <w:r w:rsidRPr="00DA72A2">
                                    <w:rPr>
                                      <w:sz w:val="18"/>
                                      <w:szCs w:val="18"/>
                                    </w:rPr>
                                    <w:t>GND</w:t>
                                  </w:r>
                                </w:p>
                              </w:txbxContent>
                            </wps:txbx>
                            <wps:bodyPr rot="0" vert="horz" wrap="square" lIns="91440" tIns="45720" rIns="91440" bIns="45720" anchor="t" anchorCtr="0">
                              <a:noAutofit/>
                            </wps:bodyPr>
                          </wps:wsp>
                        </wpg:grpSp>
                        <wps:wsp>
                          <wps:cNvPr id="1452450743" name="מחבר ישר 1452450743"/>
                          <wps:cNvCnPr/>
                          <wps:spPr>
                            <a:xfrm>
                              <a:off x="1276538" y="434566"/>
                              <a:ext cx="108641" cy="43909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D10B632" id="קבוצה 197" o:spid="_x0000_s1050" style="position:absolute;left:0;text-align:left;margin-left:72.15pt;margin-top:27.75pt;width:291.1pt;height:338.65pt;z-index:251764736;mso-width-relative:margin;mso-height-relative:margin" coordsize="39151,438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">
                <v:shape id="תמונה 29" o:spid="_x0000_s1051" type="#_x0000_t75" style="position:absolute;left:26934;top:3440;width:12217;height:12217;rotation:263289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">
                  <v:imagedata r:id="rId33" o:title=""/>
                  <v:path arrowok="t"/>
                </v:shape>
                <v:group id="קבוצה 196" o:spid="_x0000_s1052" style="position:absolute;width:28105;height:43815" coordsize="2810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קבוצה 195" o:spid="_x0000_s1053" style="position:absolute;width:28105;height:43815" coordsize="2810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קבוצה 194" o:spid="_x0000_s1054" style="position:absolute;width:28105;height:43815" coordsize="2810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group id="קבוצה 193" o:spid="_x0000_s1055" style="position:absolute;width:28105;height:43815" coordsize="2810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קבוצה 192" o:spid="_x0000_s1056" style="position:absolute;width:28020;height:43815" coordsize="2802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קבוצה 1452450750" o:spid="_x0000_s1057" style="position:absolute;width:28020;height:43815" coordsize="2802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">
                            <v:group id="קבוצה 1452450747" o:spid="_x0000_s1058" style="position:absolute;width:23493;height:43815" coordsize="23493,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">
                              <v:shape id="תמונה 23" o:spid="_x0000_s1059" type="#_x0000_t75" style="position:absolute;width:21336;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">
                                <v:imagedata r:id="rId34" o:title=""/>
                                <v:path arrowok="t"/>
                              </v:shape>
                              <v:shape id="תיבת טקסט 1452450736" o:spid="_x0000_s1060" type="#_x0000_t202" style="position:absolute;left:18785;top:4436;width:4708;height:2399;rotation:19425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" filled="f" stroked="f" strokeweight=".5pt">
                                <v:textbox>
                                  <w:txbxContent>
                                    <w:p w14:paraId="49B414B0" w14:textId="4CE4B50A" w:rsidR="00CF7C4C" w:rsidRDefault="00CF7C4C">
                                      <w:r>
                                        <w:rPr>
                                          <w:rFonts w:hint="cs"/>
                                          <w:rtl/>
                                        </w:rPr>
                                        <w:t>5</w:t>
                                      </w:r>
                                      <w:r>
                                        <w:rPr>
                                          <w:rFonts w:hint="cs"/>
                                        </w:rPr>
                                        <w:t>V</w:t>
                                      </w:r>
                                    </w:p>
                                  </w:txbxContent>
                                </v:textbox>
                              </v:shape>
                            </v:group>
                            <v:shape id="מחבר חץ ישר 1452450749" o:spid="_x0000_s1061" type="#_x0000_t32" style="position:absolute;left:15481;top:4209;width:12539;height:5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" strokecolor="#4472c4 [3204]" strokeweight=".5pt">
                              <v:stroke endarrow="block" joinstyle="miter"/>
                            </v:shape>
                          </v:group>
                          <v:shape id="מחבר חץ ישר 31" o:spid="_x0000_s1062" type="#_x0000_t32" style="position:absolute;left:15662;top:6246;width:12132;height:2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group>
                        <v:shape id="מחבר חץ ישר 1452450744" o:spid="_x0000_s1063" type="#_x0000_t32" style="position:absolute;left:13987;top:8781;width:14118;height:1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" strokecolor="#4472c4 [3204]" strokeweight="1pt">
                          <v:stroke endarrow="block" joinstyle="miter"/>
                        </v:shape>
                      </v:group>
                      <v:shape id="תיבת טקסט 1452450745" o:spid="_x0000_s1064" type="#_x0000_t202" style="position:absolute;left:18333;top:9596;width:5658;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" filled="f" stroked="f" strokeweight=".5pt">
                        <v:textbox>
                          <w:txbxContent>
                            <w:p w14:paraId="2987C47E" w14:textId="269D3DDC" w:rsidR="00CF7C4C" w:rsidRDefault="00CF7C4C">
                              <w:r>
                                <w:rPr>
                                  <w:rFonts w:hint="cs"/>
                                </w:rPr>
                                <w:t>DATA</w:t>
                              </w:r>
                            </w:p>
                          </w:txbxContent>
                        </v:textbox>
                      </v:shape>
                    </v:group>
                    <v:shape id="_x0000_s1065" type="#_x0000_t202" style="position:absolute;left:20008;top:7333;width:4343;height:2438;rotation:-810175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" filled="f" stroked="f">
                      <v:textbox>
                        <w:txbxContent>
                          <w:p w14:paraId="578D83DD" w14:textId="564F35E0" w:rsidR="00CF7C4C" w:rsidRPr="00DA72A2" w:rsidRDefault="00CF7C4C" w:rsidP="00DA72A2">
                            <w:pPr>
                              <w:rPr>
                                <w:sz w:val="18"/>
                                <w:szCs w:val="18"/>
                                <w:rtl/>
                                <w:cs/>
                              </w:rPr>
                            </w:pPr>
                            <w:r w:rsidRPr="00DA72A2">
                              <w:rPr>
                                <w:sz w:val="18"/>
                                <w:szCs w:val="18"/>
                              </w:rPr>
                              <w:t>GND</w:t>
                            </w:r>
                          </w:p>
                        </w:txbxContent>
                      </v:textbox>
                    </v:shape>
                  </v:group>
                  <v:line id="מחבר ישר 1452450743" o:spid="_x0000_s1066" style="position:absolute;visibility:visible;mso-wrap-style:square" from="12765,4345" to="13851,8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" strokecolor="#4472c4 [3204]" strokeweight="1pt">
                    <v:stroke joinstyle="miter"/>
                  </v:line>
                </v:group>
                <w10:wrap type="topAndBottom"/>
              </v:group>
            </w:pict>
          </mc:Fallback>
        </mc:AlternateContent>
      </w:r>
      <w:r w:rsidR="0011000F">
        <w:rPr>
          <w:noProof/>
        </w:rPr>
        <mc:AlternateContent>
          <mc:Choice Requires="wps">
            <w:drawing>
              <wp:anchor distT="0" distB="0" distL="114300" distR="114300" simplePos="0" relativeHeight="251766784" behindDoc="0" locked="0" layoutInCell="1" allowOverlap="1" wp14:anchorId="0385A262" wp14:editId="1B9EE238">
                <wp:simplePos x="0" y="0"/>
                <wp:positionH relativeFrom="column">
                  <wp:posOffset>-964401</wp:posOffset>
                </wp:positionH>
                <wp:positionV relativeFrom="paragraph">
                  <wp:posOffset>4432583</wp:posOffset>
                </wp:positionV>
                <wp:extent cx="3914775" cy="635"/>
                <wp:effectExtent l="0" t="0" r="0" b="0"/>
                <wp:wrapTopAndBottom/>
                <wp:docPr id="198" name="תיבת טקסט 198"/>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678F6C8" w14:textId="53E6D37A" w:rsidR="00CF7C4C" w:rsidRPr="0011000F" w:rsidRDefault="00CF7C4C" w:rsidP="0011000F">
                            <w:pPr>
                              <w:pStyle w:val="a4"/>
                              <w:jc w:val="right"/>
                              <w:rPr>
                                <w:rFonts w:eastAsia="Times New Roman" w:cs="David"/>
                                <w:b w:val="0"/>
                                <w:bCs/>
                                <w:noProof/>
                                <w:szCs w:val="24"/>
                              </w:rPr>
                            </w:pPr>
                            <w:r w:rsidRPr="0011000F">
                              <w:rPr>
                                <w:rFonts w:hint="cs"/>
                                <w:b w:val="0"/>
                                <w:bCs/>
                                <w:rtl/>
                              </w:rPr>
                              <w:t xml:space="preserve">איור 4 </w:t>
                            </w:r>
                            <w:r>
                              <w:rPr>
                                <w:rFonts w:hint="cs"/>
                                <w:b w:val="0"/>
                                <w:bCs/>
                                <w:rtl/>
                              </w:rPr>
                              <w:t xml:space="preserve">- </w:t>
                            </w:r>
                            <w:r w:rsidRPr="0011000F">
                              <w:rPr>
                                <w:rFonts w:hint="cs"/>
                                <w:b w:val="0"/>
                                <w:bCs/>
                                <w:rtl/>
                              </w:rPr>
                              <w:t>חיבורי פינים ברסברי פיי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385A262" id="תיבת טקסט 198" o:spid="_x0000_s1067" type="#_x0000_t202" style="position:absolute;left:0;text-align:left;margin-left:-75.95pt;margin-top:349pt;width:308.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" stroked="f">
                <v:textbox style="mso-fit-shape-to-text:t" inset="0,0,0,0">
                  <w:txbxContent>
                    <w:p w14:paraId="4678F6C8" w14:textId="53E6D37A" w:rsidR="00CF7C4C" w:rsidRPr="0011000F" w:rsidRDefault="00CF7C4C" w:rsidP="0011000F">
                      <w:pPr>
                        <w:pStyle w:val="a4"/>
                        <w:jc w:val="right"/>
                        <w:rPr>
                          <w:rFonts w:eastAsia="Times New Roman" w:cs="David"/>
                          <w:b w:val="0"/>
                          <w:bCs/>
                          <w:noProof/>
                          <w:szCs w:val="24"/>
                        </w:rPr>
                      </w:pPr>
                      <w:r w:rsidRPr="0011000F">
                        <w:rPr>
                          <w:rFonts w:hint="cs"/>
                          <w:b w:val="0"/>
                          <w:bCs/>
                          <w:rtl/>
                        </w:rPr>
                        <w:t xml:space="preserve">איור 4 </w:t>
                      </w:r>
                      <w:r>
                        <w:rPr>
                          <w:rFonts w:hint="cs"/>
                          <w:b w:val="0"/>
                          <w:bCs/>
                          <w:rtl/>
                        </w:rPr>
                        <w:t xml:space="preserve">- </w:t>
                      </w:r>
                      <w:r w:rsidRPr="0011000F">
                        <w:rPr>
                          <w:rFonts w:hint="cs"/>
                          <w:b w:val="0"/>
                          <w:bCs/>
                          <w:rtl/>
                        </w:rPr>
                        <w:t>חיבורי פינים ברסברי פיי</w:t>
                      </w:r>
                    </w:p>
                  </w:txbxContent>
                </v:textbox>
                <w10:wrap type="topAndBottom"/>
              </v:shape>
            </w:pict>
          </mc:Fallback>
        </mc:AlternateContent>
      </w:r>
      <w:r w:rsidR="00777F4F">
        <w:rPr>
          <w:rFonts w:ascii="David" w:eastAsia="Times New Roman" w:hAnsi="David" w:cs="David"/>
          <w:sz w:val="24"/>
          <w:szCs w:val="24"/>
          <w:rtl/>
        </w:rPr>
        <w:t xml:space="preserve">מקור מתח נייד . </w:t>
      </w:r>
      <w:r w:rsidR="0011000F">
        <w:rPr>
          <w:rFonts w:ascii="David" w:eastAsia="Times New Roman" w:hAnsi="David" w:cs="David" w:hint="cs"/>
          <w:sz w:val="24"/>
          <w:szCs w:val="24"/>
          <w:rtl/>
        </w:rPr>
        <w:t>לבקר</w:t>
      </w:r>
      <w:r w:rsidR="00777F4F">
        <w:rPr>
          <w:rFonts w:ascii="David" w:eastAsia="Times New Roman" w:hAnsi="David" w:cs="David"/>
          <w:sz w:val="24"/>
          <w:szCs w:val="24"/>
          <w:rtl/>
        </w:rPr>
        <w:t xml:space="preserve"> יחובר</w:t>
      </w:r>
      <w:r w:rsidR="00954397" w:rsidRPr="00954397">
        <w:rPr>
          <w:rFonts w:ascii="David" w:eastAsia="Times New Roman" w:hAnsi="David" w:cs="David"/>
          <w:sz w:val="24"/>
          <w:szCs w:val="24"/>
          <w:rtl/>
        </w:rPr>
        <w:t xml:space="preserve"> חיישן הול מגנטי עם 3 פינים </w:t>
      </w:r>
      <w:r w:rsidR="00777F4F">
        <w:rPr>
          <w:rFonts w:ascii="David" w:eastAsia="Times New Roman" w:hAnsi="David" w:cs="David" w:hint="cs"/>
          <w:sz w:val="24"/>
          <w:szCs w:val="24"/>
          <w:rtl/>
        </w:rPr>
        <w:t>(</w:t>
      </w:r>
      <w:r w:rsidR="00954397" w:rsidRPr="00954397">
        <w:rPr>
          <w:rFonts w:ascii="David" w:eastAsia="Times New Roman" w:hAnsi="David" w:cs="David"/>
          <w:sz w:val="24"/>
          <w:szCs w:val="24"/>
        </w:rPr>
        <w:t>ground,v5 ,data</w:t>
      </w:r>
      <w:r w:rsidR="00777F4F">
        <w:rPr>
          <w:rFonts w:ascii="David" w:eastAsia="Times New Roman" w:hAnsi="David" w:cs="David"/>
          <w:sz w:val="24"/>
          <w:szCs w:val="24"/>
          <w:rtl/>
        </w:rPr>
        <w:t xml:space="preserve"> )</w:t>
      </w:r>
      <w:r w:rsidR="0011000F">
        <w:rPr>
          <w:rFonts w:ascii="David" w:eastAsia="Times New Roman" w:hAnsi="David" w:cs="David" w:hint="cs"/>
          <w:sz w:val="24"/>
          <w:szCs w:val="24"/>
          <w:rtl/>
        </w:rPr>
        <w:t xml:space="preserve"> ראה איור</w:t>
      </w:r>
      <w:r w:rsidR="002819F0">
        <w:rPr>
          <w:rFonts w:ascii="David" w:eastAsia="Times New Roman" w:hAnsi="David" w:cs="David" w:hint="cs"/>
          <w:sz w:val="24"/>
          <w:szCs w:val="24"/>
          <w:rtl/>
        </w:rPr>
        <w:t xml:space="preserve"> מס.</w:t>
      </w:r>
      <w:r w:rsidR="0011000F">
        <w:rPr>
          <w:rFonts w:ascii="David" w:eastAsia="Times New Roman" w:hAnsi="David" w:cs="David" w:hint="cs"/>
          <w:sz w:val="24"/>
          <w:szCs w:val="24"/>
          <w:rtl/>
        </w:rPr>
        <w:t xml:space="preserve"> 4 </w:t>
      </w:r>
      <w:r w:rsidR="00777F4F">
        <w:rPr>
          <w:rFonts w:ascii="David" w:eastAsia="Times New Roman" w:hAnsi="David" w:cs="David"/>
          <w:sz w:val="24"/>
          <w:szCs w:val="24"/>
          <w:rtl/>
        </w:rPr>
        <w:t xml:space="preserve"> </w:t>
      </w:r>
      <w:r w:rsidR="00777F4F">
        <w:rPr>
          <w:rFonts w:ascii="David" w:eastAsia="Times New Roman" w:hAnsi="David" w:cs="David" w:hint="cs"/>
          <w:sz w:val="24"/>
          <w:szCs w:val="24"/>
          <w:rtl/>
        </w:rPr>
        <w:t>.</w:t>
      </w:r>
    </w:p>
    <w:p w14:paraId="0E03BAB1" w14:textId="43566A24" w:rsidR="002619B6" w:rsidRPr="00954397" w:rsidRDefault="002619B6" w:rsidP="002619B6">
      <w:pPr>
        <w:pStyle w:val="a6"/>
        <w:bidi/>
        <w:spacing w:line="276" w:lineRule="auto"/>
        <w:rPr>
          <w:rFonts w:ascii="David" w:eastAsia="Times New Roman" w:hAnsi="David" w:cs="David"/>
          <w:sz w:val="24"/>
          <w:szCs w:val="24"/>
          <w:rtl/>
        </w:rPr>
      </w:pPr>
    </w:p>
    <w:p w14:paraId="23052F3D" w14:textId="2DF61265" w:rsidR="00954397" w:rsidRPr="00954397" w:rsidRDefault="0011000F" w:rsidP="00954397">
      <w:pPr>
        <w:pStyle w:val="a6"/>
        <w:bidi/>
        <w:spacing w:line="276" w:lineRule="auto"/>
        <w:rPr>
          <w:rFonts w:ascii="David" w:eastAsia="Times New Roman" w:hAnsi="David" w:cs="David"/>
          <w:sz w:val="24"/>
          <w:szCs w:val="24"/>
        </w:rPr>
      </w:pPr>
      <w:r>
        <w:rPr>
          <w:rFonts w:ascii="David" w:eastAsia="Times New Roman" w:hAnsi="David" w:cs="David" w:hint="cs"/>
          <w:sz w:val="24"/>
          <w:szCs w:val="24"/>
          <w:rtl/>
        </w:rPr>
        <w:t xml:space="preserve">בנוסף יחובר </w:t>
      </w:r>
      <w:r w:rsidR="00954397" w:rsidRPr="00954397">
        <w:rPr>
          <w:rFonts w:ascii="David" w:eastAsia="Times New Roman" w:hAnsi="David" w:cs="David"/>
          <w:sz w:val="24"/>
          <w:szCs w:val="24"/>
          <w:rtl/>
        </w:rPr>
        <w:t xml:space="preserve">מסך 7 אינץ עם חיבור </w:t>
      </w:r>
      <w:r w:rsidR="00954397" w:rsidRPr="00954397">
        <w:rPr>
          <w:rFonts w:ascii="David" w:eastAsia="Times New Roman" w:hAnsi="David" w:cs="David"/>
          <w:sz w:val="24"/>
          <w:szCs w:val="24"/>
        </w:rPr>
        <w:t>hdmi</w:t>
      </w:r>
      <w:r w:rsidR="00954397" w:rsidRPr="00954397">
        <w:rPr>
          <w:rFonts w:ascii="David" w:eastAsia="Times New Roman" w:hAnsi="David" w:cs="David"/>
          <w:sz w:val="24"/>
          <w:szCs w:val="24"/>
          <w:rtl/>
        </w:rPr>
        <w:t xml:space="preserve"> בשימוש מתאם </w:t>
      </w:r>
      <w:r w:rsidR="00954397" w:rsidRPr="00954397">
        <w:rPr>
          <w:rFonts w:ascii="David" w:eastAsia="Times New Roman" w:hAnsi="David" w:cs="David"/>
          <w:sz w:val="24"/>
          <w:szCs w:val="24"/>
        </w:rPr>
        <w:t>hdmi Micro to hdmi</w:t>
      </w:r>
      <w:r w:rsidR="00954397" w:rsidRPr="00954397">
        <w:rPr>
          <w:rFonts w:ascii="David" w:eastAsia="Times New Roman" w:hAnsi="David" w:cs="David"/>
          <w:sz w:val="24"/>
          <w:szCs w:val="24"/>
          <w:rtl/>
        </w:rPr>
        <w:t xml:space="preserve"> וכבל עם</w:t>
      </w:r>
    </w:p>
    <w:p w14:paraId="02BFBCCE" w14:textId="0809FF29" w:rsidR="00F36B92" w:rsidRDefault="00954397" w:rsidP="0011000F">
      <w:pPr>
        <w:pStyle w:val="a6"/>
        <w:bidi/>
        <w:spacing w:line="276" w:lineRule="auto"/>
        <w:rPr>
          <w:rFonts w:ascii="David" w:eastAsia="Times New Roman" w:hAnsi="David" w:cs="David"/>
          <w:sz w:val="24"/>
          <w:szCs w:val="24"/>
          <w:rtl/>
        </w:rPr>
      </w:pPr>
      <w:r w:rsidRPr="00954397">
        <w:rPr>
          <w:rFonts w:ascii="David" w:eastAsia="Times New Roman" w:hAnsi="David" w:cs="David"/>
          <w:sz w:val="24"/>
          <w:szCs w:val="24"/>
        </w:rPr>
        <w:t>usb micro</w:t>
      </w:r>
      <w:r w:rsidRPr="00954397">
        <w:rPr>
          <w:rFonts w:ascii="David" w:eastAsia="Times New Roman" w:hAnsi="David" w:cs="David"/>
          <w:sz w:val="24"/>
          <w:szCs w:val="24"/>
          <w:rtl/>
        </w:rPr>
        <w:t xml:space="preserve"> להזנת חשמל מהבקר. ובנוסף לכל זה יחובר רמקול </w:t>
      </w:r>
      <w:r w:rsidR="0011000F">
        <w:rPr>
          <w:rFonts w:ascii="David" w:eastAsia="Times New Roman" w:hAnsi="David" w:cs="David" w:hint="cs"/>
          <w:sz w:val="24"/>
          <w:szCs w:val="24"/>
          <w:rtl/>
        </w:rPr>
        <w:t xml:space="preserve">בחיבור </w:t>
      </w:r>
      <w:r w:rsidR="0011000F">
        <w:rPr>
          <w:rFonts w:ascii="David" w:eastAsia="Times New Roman" w:hAnsi="David" w:cs="David" w:hint="cs"/>
          <w:sz w:val="24"/>
          <w:szCs w:val="24"/>
        </w:rPr>
        <w:t>USB</w:t>
      </w:r>
      <w:r w:rsidRPr="00954397">
        <w:rPr>
          <w:rFonts w:ascii="David" w:eastAsia="Times New Roman" w:hAnsi="David" w:cs="David"/>
          <w:sz w:val="24"/>
          <w:szCs w:val="24"/>
          <w:rtl/>
        </w:rPr>
        <w:t>.</w:t>
      </w:r>
      <w:r w:rsidR="0011000F">
        <w:rPr>
          <w:rFonts w:ascii="David" w:eastAsia="Times New Roman" w:hAnsi="David" w:cs="David" w:hint="cs"/>
          <w:sz w:val="24"/>
          <w:szCs w:val="24"/>
          <w:rtl/>
        </w:rPr>
        <w:t>לצורך קירור הבקר נחבר מאוורר משולב צלעות קירור באמצעות 4 פינים קפ</w:t>
      </w:r>
      <w:r w:rsidR="00CF7C4C">
        <w:rPr>
          <w:rFonts w:ascii="David" w:eastAsia="Times New Roman" w:hAnsi="David" w:cs="David" w:hint="cs"/>
          <w:sz w:val="24"/>
          <w:szCs w:val="24"/>
          <w:rtl/>
        </w:rPr>
        <w:t>יציים ומתאם ייחודי בעל 3 פינים.</w:t>
      </w:r>
      <w:r w:rsidRPr="00954397">
        <w:rPr>
          <w:rFonts w:ascii="David" w:eastAsia="Times New Roman" w:hAnsi="David" w:cs="David"/>
          <w:sz w:val="24"/>
          <w:szCs w:val="24"/>
          <w:rtl/>
        </w:rPr>
        <w:t xml:space="preserve"> ראה תרשים מס. </w:t>
      </w:r>
      <w:r w:rsidR="0011000F">
        <w:rPr>
          <w:rFonts w:ascii="David" w:eastAsia="Times New Roman" w:hAnsi="David" w:cs="David" w:hint="cs"/>
          <w:sz w:val="24"/>
          <w:szCs w:val="24"/>
          <w:rtl/>
        </w:rPr>
        <w:t>5</w:t>
      </w:r>
    </w:p>
    <w:p w14:paraId="00F83FB2" w14:textId="77777777" w:rsidR="00CF7C4C" w:rsidRDefault="002819F0" w:rsidP="00CF7C4C">
      <w:pPr>
        <w:pStyle w:val="a6"/>
        <w:keepNext/>
        <w:bidi/>
        <w:spacing w:line="276" w:lineRule="auto"/>
      </w:pPr>
      <w:r w:rsidRPr="002819F0">
        <w:rPr>
          <w:rFonts w:ascii="David" w:eastAsia="Times New Roman" w:hAnsi="David" w:cs="David"/>
          <w:noProof/>
          <w:sz w:val="24"/>
          <w:szCs w:val="24"/>
          <w:rtl/>
        </w:rPr>
        <w:lastRenderedPageBreak/>
        <w:drawing>
          <wp:inline distT="0" distB="0" distL="0" distR="0" wp14:anchorId="2519C69B" wp14:editId="7AEF96E1">
            <wp:extent cx="4174490" cy="4025336"/>
            <wp:effectExtent l="0" t="0" r="0" b="0"/>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88" t="6549" r="5191" b="2381"/>
                    <a:stretch/>
                  </pic:blipFill>
                  <pic:spPr bwMode="auto">
                    <a:xfrm>
                      <a:off x="0" y="0"/>
                      <a:ext cx="4174490" cy="4025336"/>
                    </a:xfrm>
                    <a:prstGeom prst="rect">
                      <a:avLst/>
                    </a:prstGeom>
                    <a:ln>
                      <a:noFill/>
                    </a:ln>
                    <a:extLst>
                      <a:ext uri="{53640926-AAD7-44D8-BBD7-CCE9431645EC}">
                        <a14:shadowObscured xmlns:a14="http://schemas.microsoft.com/office/drawing/2010/main"/>
                      </a:ext>
                    </a:extLst>
                  </pic:spPr>
                </pic:pic>
              </a:graphicData>
            </a:graphic>
          </wp:inline>
        </w:drawing>
      </w:r>
    </w:p>
    <w:p w14:paraId="39849647" w14:textId="638AE369" w:rsidR="002819F0" w:rsidRPr="00CF7C4C" w:rsidRDefault="00CF7C4C" w:rsidP="00CF7C4C">
      <w:pPr>
        <w:pStyle w:val="a4"/>
        <w:bidi/>
        <w:jc w:val="center"/>
        <w:rPr>
          <w:rFonts w:eastAsia="Times New Roman" w:cs="David"/>
          <w:b w:val="0"/>
          <w:bCs/>
          <w:szCs w:val="24"/>
          <w:rtl/>
        </w:rPr>
      </w:pPr>
      <w:r w:rsidRPr="00CF7C4C">
        <w:rPr>
          <w:rFonts w:hint="cs"/>
          <w:b w:val="0"/>
          <w:bCs/>
          <w:rtl/>
        </w:rPr>
        <w:t>איור 5 - תיאור מערכת חשמלית</w:t>
      </w:r>
    </w:p>
    <w:p w14:paraId="6D6592F7" w14:textId="65DCBCF4" w:rsidR="002819F0" w:rsidRPr="00F36B92" w:rsidRDefault="002819F0" w:rsidP="002819F0">
      <w:pPr>
        <w:pStyle w:val="a6"/>
        <w:bidi/>
        <w:spacing w:line="276" w:lineRule="auto"/>
        <w:rPr>
          <w:rFonts w:ascii="David" w:eastAsia="Times New Roman" w:hAnsi="David" w:cs="David"/>
          <w:sz w:val="24"/>
          <w:szCs w:val="24"/>
          <w:rtl/>
        </w:rPr>
      </w:pPr>
    </w:p>
    <w:p w14:paraId="2872AC7E" w14:textId="58D946CA" w:rsidR="000B4A59" w:rsidRDefault="000B4A59" w:rsidP="00C41DEE">
      <w:pPr>
        <w:bidi/>
        <w:spacing w:line="276" w:lineRule="auto"/>
        <w:outlineLvl w:val="0"/>
        <w:rPr>
          <w:rFonts w:ascii="David" w:eastAsia="Times New Roman" w:hAnsi="David" w:cs="David"/>
          <w:b/>
          <w:bCs/>
          <w:sz w:val="28"/>
          <w:szCs w:val="28"/>
          <w:rtl/>
        </w:rPr>
      </w:pPr>
      <w:bookmarkStart w:id="78" w:name="_Toc157643146"/>
      <w:r>
        <w:rPr>
          <w:rFonts w:ascii="David" w:eastAsia="Times New Roman" w:hAnsi="David" w:cs="David"/>
          <w:b/>
          <w:bCs/>
          <w:sz w:val="28"/>
          <w:szCs w:val="28"/>
          <w:rtl/>
        </w:rPr>
        <w:br/>
      </w:r>
    </w:p>
    <w:p w14:paraId="3C6905F5" w14:textId="6103052D" w:rsidR="000B4A59" w:rsidRDefault="000B4A59" w:rsidP="000B4A59">
      <w:pPr>
        <w:bidi/>
        <w:spacing w:line="276" w:lineRule="auto"/>
        <w:outlineLvl w:val="0"/>
        <w:rPr>
          <w:rFonts w:ascii="David" w:eastAsia="Times New Roman" w:hAnsi="David" w:cs="David"/>
          <w:b/>
          <w:bCs/>
          <w:sz w:val="28"/>
          <w:szCs w:val="28"/>
          <w:rtl/>
        </w:rPr>
      </w:pPr>
    </w:p>
    <w:p w14:paraId="4091BAD1" w14:textId="43757868" w:rsidR="00F641F2" w:rsidRPr="006D36BC" w:rsidRDefault="00F641F2" w:rsidP="00F44D42">
      <w:pPr>
        <w:pStyle w:val="a6"/>
        <w:bidi/>
        <w:spacing w:line="276" w:lineRule="auto"/>
        <w:ind w:left="504"/>
        <w:jc w:val="both"/>
        <w:rPr>
          <w:rFonts w:ascii="David" w:eastAsia="Times New Roman" w:hAnsi="David" w:cs="David"/>
          <w:sz w:val="24"/>
          <w:szCs w:val="24"/>
          <w:rtl/>
        </w:rPr>
      </w:pPr>
      <w:bookmarkStart w:id="79" w:name="_Toc153827783"/>
      <w:bookmarkStart w:id="80" w:name="_GoBack"/>
      <w:bookmarkEnd w:id="78"/>
      <w:bookmarkEnd w:id="80"/>
      <w:r w:rsidRPr="006D36BC">
        <w:rPr>
          <w:rFonts w:ascii="David" w:eastAsia="Times New Roman" w:hAnsi="David" w:cs="David"/>
          <w:sz w:val="24"/>
          <w:szCs w:val="24"/>
          <w:rtl/>
        </w:rPr>
        <w:br w:type="page"/>
      </w:r>
    </w:p>
    <w:p w14:paraId="31B8B926" w14:textId="77777777" w:rsidR="00212619" w:rsidRPr="00AA62BB" w:rsidRDefault="00212619" w:rsidP="000B524F">
      <w:pPr>
        <w:pStyle w:val="a6"/>
        <w:numPr>
          <w:ilvl w:val="1"/>
          <w:numId w:val="22"/>
        </w:numPr>
        <w:bidi/>
        <w:spacing w:line="276" w:lineRule="auto"/>
        <w:rPr>
          <w:rFonts w:ascii="David" w:eastAsia="Times New Roman" w:hAnsi="David" w:cs="David"/>
          <w:b/>
          <w:bCs/>
          <w:sz w:val="26"/>
          <w:szCs w:val="26"/>
        </w:rPr>
      </w:pPr>
      <w:r w:rsidRPr="00AA62BB">
        <w:rPr>
          <w:rFonts w:ascii="David" w:eastAsia="Times New Roman" w:hAnsi="David" w:cs="David"/>
          <w:b/>
          <w:bCs/>
          <w:sz w:val="26"/>
          <w:szCs w:val="26"/>
          <w:rtl/>
        </w:rPr>
        <w:lastRenderedPageBreak/>
        <w:t>סביבת עבודה</w:t>
      </w:r>
      <w:bookmarkEnd w:id="79"/>
    </w:p>
    <w:p w14:paraId="16A3B5DB" w14:textId="0D3DE548" w:rsidR="00212619" w:rsidRPr="00AA62BB" w:rsidRDefault="00212619" w:rsidP="006D36BC">
      <w:pPr>
        <w:bidi/>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tl/>
        </w:rPr>
        <w:t xml:space="preserve">כרטיס </w:t>
      </w:r>
      <w:r w:rsidRPr="00AA62BB">
        <w:rPr>
          <w:rFonts w:ascii="David" w:eastAsia="Times New Roman" w:hAnsi="David" w:cs="David"/>
          <w:sz w:val="24"/>
          <w:szCs w:val="24"/>
        </w:rPr>
        <w:t>RaspberryPi</w:t>
      </w:r>
      <w:r w:rsidR="006D36BC">
        <w:rPr>
          <w:rFonts w:ascii="David" w:eastAsia="Times New Roman" w:hAnsi="David" w:cs="David"/>
          <w:sz w:val="24"/>
          <w:szCs w:val="24"/>
        </w:rPr>
        <w:t>5</w:t>
      </w:r>
      <w:r w:rsidRPr="00AA62BB">
        <w:rPr>
          <w:rFonts w:ascii="David" w:eastAsia="Times New Roman" w:hAnsi="David" w:cs="David"/>
          <w:sz w:val="24"/>
          <w:szCs w:val="24"/>
          <w:rtl/>
        </w:rPr>
        <w:t xml:space="preserve"> הוא </w:t>
      </w:r>
      <w:r w:rsidRPr="00AA62BB">
        <w:rPr>
          <w:rFonts w:ascii="David" w:eastAsia="Times New Roman" w:hAnsi="David" w:cs="David"/>
          <w:sz w:val="24"/>
          <w:szCs w:val="24"/>
        </w:rPr>
        <w:t>Microprocessor</w:t>
      </w:r>
      <w:r w:rsidRPr="00AA62BB">
        <w:rPr>
          <w:rFonts w:ascii="David" w:eastAsia="Times New Roman" w:hAnsi="David" w:cs="David"/>
          <w:sz w:val="24"/>
          <w:szCs w:val="24"/>
          <w:rtl/>
        </w:rPr>
        <w:t xml:space="preserve"> אשר מסוגל לבצע פעולות רבות כמו מחשב רגיל. מערכת ההפעלה היא לינוקס, חינמית (</w:t>
      </w:r>
      <w:r w:rsidRPr="00AA62BB">
        <w:rPr>
          <w:rFonts w:ascii="David" w:eastAsia="Times New Roman" w:hAnsi="David" w:cs="David"/>
          <w:sz w:val="24"/>
          <w:szCs w:val="24"/>
        </w:rPr>
        <w:t>Open Source</w:t>
      </w:r>
      <w:r w:rsidRPr="00AA62BB">
        <w:rPr>
          <w:rFonts w:ascii="David" w:eastAsia="Times New Roman" w:hAnsi="David" w:cs="David"/>
          <w:sz w:val="24"/>
          <w:szCs w:val="24"/>
          <w:rtl/>
        </w:rPr>
        <w:t xml:space="preserve">) והיא עובדת ביותר מ90% מהמחשבים בעולם. התוכנה כתובה בשפת </w:t>
      </w:r>
      <w:r w:rsidRPr="00AA62BB">
        <w:rPr>
          <w:rFonts w:ascii="David" w:eastAsia="Times New Roman" w:hAnsi="David" w:cs="David"/>
          <w:sz w:val="24"/>
          <w:szCs w:val="24"/>
        </w:rPr>
        <w:t>Python</w:t>
      </w:r>
      <w:r w:rsidRPr="00AA62BB">
        <w:rPr>
          <w:rFonts w:ascii="David" w:eastAsia="Times New Roman" w:hAnsi="David" w:cs="David"/>
          <w:sz w:val="24"/>
          <w:szCs w:val="24"/>
          <w:rtl/>
        </w:rPr>
        <w:t>.</w:t>
      </w:r>
    </w:p>
    <w:p w14:paraId="21845E3D" w14:textId="77777777" w:rsidR="00537F31" w:rsidRPr="00AA62BB" w:rsidRDefault="00537F31" w:rsidP="00F641F2">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 xml:space="preserve">לפני התקנת מערכת ההפעלה, יש להוציא את כרטיס הזיכרון ולפרמט אותו. ניתן להיעזר בסרטון הבא: </w:t>
      </w:r>
      <w:hyperlink r:id="rId36" w:history="1">
        <w:r w:rsidRPr="00AA62BB">
          <w:rPr>
            <w:rStyle w:val="Hyperlink"/>
            <w:rFonts w:ascii="David" w:hAnsi="David" w:cs="David"/>
            <w:sz w:val="24"/>
            <w:szCs w:val="24"/>
          </w:rPr>
          <w:t>How to Format and Reuse a Raspberry Pi SD Card (youtube.com)</w:t>
        </w:r>
      </w:hyperlink>
      <m:oMath>
        <m:sSup>
          <m:sSupPr>
            <m:ctrlPr>
              <w:rPr>
                <w:rFonts w:ascii="Cambria Math" w:eastAsia="Times New Roman" w:hAnsi="Cambria Math" w:cs="David"/>
                <w:i/>
                <w:sz w:val="24"/>
                <w:szCs w:val="24"/>
              </w:rPr>
            </m:ctrlPr>
          </m:sSupPr>
          <m:e>
            <m:r>
              <w:rPr>
                <w:rFonts w:ascii="Cambria Math" w:eastAsia="Times New Roman" w:hAnsi="Cambria Math" w:cs="David"/>
                <w:sz w:val="24"/>
                <w:szCs w:val="24"/>
              </w:rPr>
              <m:t xml:space="preserve"> </m:t>
            </m:r>
          </m:e>
          <m:sup>
            <m:r>
              <w:rPr>
                <w:rFonts w:ascii="Cambria Math" w:eastAsia="Times New Roman" w:hAnsi="Cambria Math" w:cs="David"/>
                <w:sz w:val="24"/>
                <w:szCs w:val="24"/>
              </w:rPr>
              <m:t>[7]</m:t>
            </m:r>
          </m:sup>
        </m:sSup>
      </m:oMath>
    </w:p>
    <w:p w14:paraId="6E200F2B" w14:textId="0F301DCA" w:rsidR="00DB4252" w:rsidRPr="00AA62BB" w:rsidRDefault="00DB4252" w:rsidP="00712479">
      <w:pPr>
        <w:bidi/>
        <w:spacing w:line="276" w:lineRule="auto"/>
        <w:contextualSpacing/>
        <w:jc w:val="both"/>
        <w:rPr>
          <w:rFonts w:ascii="David" w:eastAsia="Times New Roman" w:hAnsi="David" w:cs="David"/>
          <w:sz w:val="24"/>
          <w:szCs w:val="24"/>
          <w:rtl/>
        </w:rPr>
      </w:pPr>
      <w:r w:rsidRPr="00AA62BB">
        <w:rPr>
          <w:rFonts w:ascii="David" w:hAnsi="David" w:cs="David"/>
          <w:sz w:val="24"/>
          <w:szCs w:val="24"/>
          <w:rtl/>
        </w:rPr>
        <w:t>לאחר הפירמוט יש להכניס שוב את כרטיס הזיכרון ולצרוב עליו את מערכת ההפעלה</w:t>
      </w:r>
      <w:r w:rsidR="00F7612D">
        <w:rPr>
          <w:rFonts w:ascii="David" w:hAnsi="David" w:cs="David" w:hint="cs"/>
          <w:sz w:val="24"/>
          <w:szCs w:val="24"/>
          <w:rtl/>
        </w:rPr>
        <w:t xml:space="preserve"> שתצורף על ידינו</w:t>
      </w:r>
      <w:r w:rsidRPr="00AA62BB">
        <w:rPr>
          <w:rFonts w:ascii="David" w:hAnsi="David" w:cs="David"/>
          <w:sz w:val="24"/>
          <w:szCs w:val="24"/>
          <w:rtl/>
        </w:rPr>
        <w:t xml:space="preserve">. הערה חשובה: כאשר מתקינים את מערכת ההפעלה, יגיע השלב שבו בוחרים את מערכת ההפעלה, </w:t>
      </w:r>
      <w:r w:rsidR="00712479">
        <w:rPr>
          <w:rFonts w:ascii="David" w:hAnsi="David" w:cs="David" w:hint="cs"/>
          <w:sz w:val="24"/>
          <w:szCs w:val="24"/>
          <w:rtl/>
        </w:rPr>
        <w:t xml:space="preserve">יש לבחור את האפשרות </w:t>
      </w:r>
      <w:r w:rsidR="00712479">
        <w:rPr>
          <w:rFonts w:ascii="David" w:hAnsi="David" w:cs="David"/>
          <w:sz w:val="24"/>
          <w:szCs w:val="24"/>
        </w:rPr>
        <w:t>use custom</w:t>
      </w:r>
      <w:r w:rsidR="00712479">
        <w:rPr>
          <w:rFonts w:ascii="David" w:hAnsi="David" w:cs="David" w:hint="cs"/>
          <w:sz w:val="24"/>
          <w:szCs w:val="24"/>
          <w:rtl/>
        </w:rPr>
        <w:t xml:space="preserve"> ולסמן את הקובץ </w:t>
      </w:r>
      <w:r w:rsidR="00712479">
        <w:rPr>
          <w:rFonts w:ascii="David" w:hAnsi="David" w:cs="David"/>
          <w:sz w:val="24"/>
          <w:szCs w:val="24"/>
        </w:rPr>
        <w:t>img</w:t>
      </w:r>
      <w:r w:rsidR="00712479">
        <w:rPr>
          <w:rFonts w:ascii="David" w:hAnsi="David" w:cs="David" w:hint="cs"/>
          <w:sz w:val="24"/>
          <w:szCs w:val="24"/>
          <w:rtl/>
        </w:rPr>
        <w:t xml:space="preserve"> שניתן על ידינו בלבד .</w:t>
      </w:r>
      <w:r w:rsidRPr="00AA62BB">
        <w:rPr>
          <w:rFonts w:ascii="David" w:hAnsi="David" w:cs="David"/>
          <w:sz w:val="24"/>
          <w:szCs w:val="24"/>
          <w:rtl/>
        </w:rPr>
        <w:t xml:space="preserve"> </w:t>
      </w:r>
    </w:p>
    <w:p w14:paraId="5EF2C99F" w14:textId="77777777" w:rsidR="00DB4252" w:rsidRPr="00AA62BB" w:rsidRDefault="00DB4252" w:rsidP="00F641F2">
      <w:pPr>
        <w:bidi/>
        <w:spacing w:line="276" w:lineRule="auto"/>
        <w:contextualSpacing/>
        <w:jc w:val="both"/>
        <w:rPr>
          <w:rFonts w:ascii="David" w:eastAsia="Times New Roman" w:hAnsi="David" w:cs="David"/>
          <w:sz w:val="24"/>
          <w:szCs w:val="24"/>
          <w:rtl/>
        </w:rPr>
      </w:pPr>
      <w:r w:rsidRPr="00AA62BB">
        <w:rPr>
          <w:rFonts w:ascii="David" w:hAnsi="David" w:cs="David"/>
          <w:sz w:val="24"/>
          <w:szCs w:val="24"/>
          <w:rtl/>
        </w:rPr>
        <w:t xml:space="preserve">ניתן להיעזר במדריך שנכתב ע"י </w:t>
      </w:r>
      <w:r w:rsidRPr="00AA62BB">
        <w:rPr>
          <w:rFonts w:ascii="David" w:hAnsi="David" w:cs="David"/>
          <w:sz w:val="24"/>
          <w:szCs w:val="24"/>
        </w:rPr>
        <w:t>Raspberry Pi</w:t>
      </w:r>
      <w:r w:rsidRPr="00AA62BB">
        <w:rPr>
          <w:rFonts w:ascii="David" w:hAnsi="David" w:cs="David"/>
          <w:sz w:val="24"/>
          <w:szCs w:val="24"/>
          <w:rtl/>
        </w:rPr>
        <w:t xml:space="preserve"> : </w:t>
      </w:r>
      <w:hyperlink r:id="rId37" w:history="1">
        <w:r w:rsidRPr="00AA62BB">
          <w:rPr>
            <w:rStyle w:val="Hyperlink"/>
            <w:rFonts w:ascii="David" w:hAnsi="David" w:cs="David"/>
            <w:sz w:val="24"/>
            <w:szCs w:val="24"/>
          </w:rPr>
          <w:t>Set up your SD card | Setting up your Raspberry Pi | Coding projects for kids and teens</w:t>
        </w:r>
      </w:hyperlink>
      <m:oMath>
        <m:sSup>
          <m:sSupPr>
            <m:ctrlPr>
              <w:rPr>
                <w:rFonts w:ascii="Cambria Math" w:eastAsia="Times New Roman" w:hAnsi="Cambria Math" w:cs="David"/>
                <w:i/>
                <w:sz w:val="24"/>
                <w:szCs w:val="24"/>
              </w:rPr>
            </m:ctrlPr>
          </m:sSupPr>
          <m:e>
            <m:r>
              <w:rPr>
                <w:rFonts w:ascii="Cambria Math" w:eastAsia="Times New Roman" w:hAnsi="Cambria Math" w:cs="David"/>
                <w:sz w:val="24"/>
                <w:szCs w:val="24"/>
              </w:rPr>
              <m:t xml:space="preserve"> </m:t>
            </m:r>
          </m:e>
          <m:sup>
            <m:r>
              <w:rPr>
                <w:rFonts w:ascii="Cambria Math" w:eastAsia="Times New Roman" w:hAnsi="Cambria Math" w:cs="David"/>
                <w:sz w:val="24"/>
                <w:szCs w:val="24"/>
              </w:rPr>
              <m:t>[8]</m:t>
            </m:r>
          </m:sup>
        </m:sSup>
      </m:oMath>
    </w:p>
    <w:p w14:paraId="69B083E5" w14:textId="77777777" w:rsidR="00F641F2" w:rsidRPr="00AA62BB" w:rsidRDefault="00F641F2" w:rsidP="00F641F2">
      <w:pPr>
        <w:bidi/>
        <w:spacing w:line="276" w:lineRule="auto"/>
        <w:contextualSpacing/>
        <w:jc w:val="both"/>
        <w:rPr>
          <w:rFonts w:ascii="David" w:hAnsi="David" w:cs="David"/>
          <w:sz w:val="24"/>
          <w:szCs w:val="24"/>
          <w:rtl/>
        </w:rPr>
      </w:pPr>
    </w:p>
    <w:p w14:paraId="059BB202" w14:textId="2C92BD44" w:rsidR="003D00B1" w:rsidRPr="003D00B1" w:rsidRDefault="006C67AD" w:rsidP="003D00B1">
      <w:pPr>
        <w:pStyle w:val="a6"/>
        <w:numPr>
          <w:ilvl w:val="0"/>
          <w:numId w:val="22"/>
        </w:numPr>
        <w:bidi/>
        <w:spacing w:line="276" w:lineRule="auto"/>
        <w:jc w:val="both"/>
        <w:outlineLvl w:val="0"/>
        <w:rPr>
          <w:rFonts w:ascii="David" w:eastAsia="Times New Roman" w:hAnsi="David" w:cs="David"/>
          <w:b/>
          <w:bCs/>
          <w:sz w:val="28"/>
          <w:szCs w:val="28"/>
          <w:rtl/>
        </w:rPr>
      </w:pPr>
      <w:bookmarkStart w:id="81" w:name="_Toc157643152"/>
      <w:ins w:id="82" w:author="ירון" w:date="2024-02-01T15:30:00Z">
        <w:r>
          <w:rPr>
            <w:rFonts w:ascii="David" w:eastAsia="Times New Roman" w:hAnsi="David" w:cs="David" w:hint="cs"/>
            <w:b/>
            <w:bCs/>
            <w:sz w:val="28"/>
            <w:szCs w:val="28"/>
            <w:rtl/>
          </w:rPr>
          <w:t xml:space="preserve">שלבים ואבולוציה </w:t>
        </w:r>
      </w:ins>
      <w:ins w:id="83" w:author="ירון" w:date="2024-02-01T15:31:00Z">
        <w:r>
          <w:rPr>
            <w:rFonts w:ascii="David" w:eastAsia="Times New Roman" w:hAnsi="David" w:cs="David"/>
            <w:b/>
            <w:bCs/>
            <w:sz w:val="28"/>
            <w:szCs w:val="28"/>
            <w:rtl/>
          </w:rPr>
          <w:t>–</w:t>
        </w:r>
        <w:r>
          <w:rPr>
            <w:rFonts w:ascii="David" w:eastAsia="Times New Roman" w:hAnsi="David" w:cs="David" w:hint="cs"/>
            <w:b/>
            <w:bCs/>
            <w:sz w:val="28"/>
            <w:szCs w:val="28"/>
            <w:rtl/>
          </w:rPr>
          <w:t xml:space="preserve"> יומן הפרוייקט </w:t>
        </w:r>
      </w:ins>
      <w:ins w:id="84" w:author="ירון" w:date="2024-02-01T15:30:00Z">
        <w:r>
          <w:rPr>
            <w:rFonts w:ascii="David" w:eastAsia="Times New Roman" w:hAnsi="David" w:cs="David" w:hint="cs"/>
            <w:b/>
            <w:bCs/>
            <w:sz w:val="28"/>
            <w:szCs w:val="28"/>
            <w:rtl/>
          </w:rPr>
          <w:t>(</w:t>
        </w:r>
      </w:ins>
      <w:bookmarkEnd w:id="81"/>
      <w:r w:rsidR="003D00B1">
        <w:rPr>
          <w:rFonts w:ascii="David" w:eastAsia="Times New Roman" w:hAnsi="David" w:cs="David" w:hint="cs"/>
          <w:b/>
          <w:bCs/>
          <w:sz w:val="28"/>
          <w:szCs w:val="28"/>
          <w:rtl/>
        </w:rPr>
        <w:t xml:space="preserve">יומן הפרויקט </w:t>
      </w:r>
    </w:p>
    <w:p w14:paraId="715253D3" w14:textId="64B61BCF" w:rsidR="003D00B1" w:rsidRDefault="003D00B1" w:rsidP="00F641F2">
      <w:pPr>
        <w:pStyle w:val="a6"/>
        <w:bidi/>
        <w:spacing w:line="276" w:lineRule="auto"/>
        <w:ind w:left="360"/>
        <w:jc w:val="both"/>
        <w:rPr>
          <w:rFonts w:ascii="David" w:eastAsia="Times New Roman" w:hAnsi="David" w:cs="David"/>
          <w:sz w:val="24"/>
          <w:szCs w:val="24"/>
          <w:rtl/>
        </w:rPr>
      </w:pPr>
      <w:r>
        <w:rPr>
          <w:rFonts w:ascii="David" w:eastAsia="Times New Roman" w:hAnsi="David" w:cs="David" w:hint="cs"/>
          <w:sz w:val="24"/>
          <w:szCs w:val="24"/>
          <w:rtl/>
        </w:rPr>
        <w:t xml:space="preserve">בשלב הראשון , התחלנו לנתח את הדרישות שהגיעו עם הפרויקט והתחלנו לחקור איזה רכיבים נצטרך. למעשה ההחלטה הראשונה העיקרית לעשות היא בחירת </w:t>
      </w:r>
      <w:r w:rsidR="004725C3">
        <w:rPr>
          <w:rFonts w:ascii="David" w:eastAsia="Times New Roman" w:hAnsi="David" w:cs="David" w:hint="cs"/>
          <w:sz w:val="24"/>
          <w:szCs w:val="24"/>
          <w:rtl/>
        </w:rPr>
        <w:t>הבקר. כשהבנו שהצורך מהבקר יהיה גם להתממשק עם חיישנים (</w:t>
      </w:r>
      <w:r w:rsidR="004725C3" w:rsidRPr="007A69A8">
        <w:rPr>
          <w:rFonts w:ascii="David" w:eastAsia="Times New Roman" w:hAnsi="David" w:cs="David" w:hint="cs"/>
          <w:b/>
          <w:bCs/>
          <w:sz w:val="24"/>
          <w:szCs w:val="24"/>
        </w:rPr>
        <w:t>GPIO'S</w:t>
      </w:r>
      <w:r w:rsidR="004725C3" w:rsidRPr="007A69A8">
        <w:rPr>
          <w:rFonts w:ascii="David" w:eastAsia="Times New Roman" w:hAnsi="David" w:cs="David" w:hint="cs"/>
          <w:b/>
          <w:bCs/>
          <w:sz w:val="24"/>
          <w:szCs w:val="24"/>
          <w:rtl/>
        </w:rPr>
        <w:t xml:space="preserve"> </w:t>
      </w:r>
      <w:r w:rsidR="004725C3">
        <w:rPr>
          <w:rFonts w:ascii="David" w:eastAsia="Times New Roman" w:hAnsi="David" w:cs="David" w:hint="cs"/>
          <w:sz w:val="24"/>
          <w:szCs w:val="24"/>
          <w:rtl/>
        </w:rPr>
        <w:t xml:space="preserve">) וגם להיות מסוגל להציג </w:t>
      </w:r>
      <w:r w:rsidR="004725C3" w:rsidRPr="007A69A8">
        <w:rPr>
          <w:rFonts w:ascii="David" w:eastAsia="Times New Roman" w:hAnsi="David" w:cs="David" w:hint="cs"/>
          <w:b/>
          <w:bCs/>
          <w:sz w:val="24"/>
          <w:szCs w:val="24"/>
        </w:rPr>
        <w:t>GUI</w:t>
      </w:r>
      <w:r w:rsidR="004725C3" w:rsidRPr="007A69A8">
        <w:rPr>
          <w:rFonts w:ascii="David" w:eastAsia="Times New Roman" w:hAnsi="David" w:cs="David" w:hint="cs"/>
          <w:b/>
          <w:bCs/>
          <w:sz w:val="24"/>
          <w:szCs w:val="24"/>
          <w:rtl/>
        </w:rPr>
        <w:t xml:space="preserve"> אינטראקטיב</w:t>
      </w:r>
      <w:r w:rsidR="004725C3" w:rsidRPr="007A69A8">
        <w:rPr>
          <w:rFonts w:ascii="David" w:eastAsia="Times New Roman" w:hAnsi="David" w:cs="David" w:hint="eastAsia"/>
          <w:b/>
          <w:bCs/>
          <w:sz w:val="24"/>
          <w:szCs w:val="24"/>
          <w:rtl/>
        </w:rPr>
        <w:t>י</w:t>
      </w:r>
      <w:r w:rsidR="004725C3">
        <w:rPr>
          <w:rFonts w:ascii="David" w:eastAsia="Times New Roman" w:hAnsi="David" w:cs="David" w:hint="cs"/>
          <w:sz w:val="24"/>
          <w:szCs w:val="24"/>
          <w:rtl/>
        </w:rPr>
        <w:t xml:space="preserve"> וכבד ו</w:t>
      </w:r>
      <w:r w:rsidR="004725C3" w:rsidRPr="007A69A8">
        <w:rPr>
          <w:rFonts w:ascii="David" w:eastAsia="Times New Roman" w:hAnsi="David" w:cs="David" w:hint="cs"/>
          <w:b/>
          <w:bCs/>
          <w:sz w:val="24"/>
          <w:szCs w:val="24"/>
          <w:rtl/>
        </w:rPr>
        <w:t>גם להתחבר למסך ולקבל ממנו פקודות (לחיצות במסך מגע).</w:t>
      </w:r>
    </w:p>
    <w:p w14:paraId="08C8D194" w14:textId="5673861F" w:rsidR="000B524F" w:rsidRDefault="004725C3" w:rsidP="004725C3">
      <w:pPr>
        <w:pStyle w:val="a6"/>
        <w:bidi/>
        <w:spacing w:line="276" w:lineRule="auto"/>
        <w:ind w:left="360"/>
        <w:jc w:val="both"/>
        <w:rPr>
          <w:rFonts w:ascii="David" w:eastAsia="Times New Roman" w:hAnsi="David" w:cs="David"/>
          <w:sz w:val="24"/>
          <w:szCs w:val="24"/>
        </w:rPr>
      </w:pPr>
      <w:r>
        <w:rPr>
          <w:rFonts w:ascii="David" w:eastAsia="Times New Roman" w:hAnsi="David" w:cs="David" w:hint="cs"/>
          <w:sz w:val="24"/>
          <w:szCs w:val="24"/>
          <w:rtl/>
        </w:rPr>
        <w:t xml:space="preserve">לשם כך, </w:t>
      </w:r>
      <w:r w:rsidR="00D429BC" w:rsidRPr="00AA62BB">
        <w:rPr>
          <w:rFonts w:ascii="David" w:eastAsia="Times New Roman" w:hAnsi="David" w:cs="David"/>
          <w:sz w:val="24"/>
          <w:szCs w:val="24"/>
          <w:rtl/>
        </w:rPr>
        <w:t>מנחה הפרויקט ביחד עם אחראי המעבדות בקמפוס עזרו לנו לגבש</w:t>
      </w:r>
      <w:r>
        <w:rPr>
          <w:rFonts w:ascii="David" w:eastAsia="Times New Roman" w:hAnsi="David" w:cs="David" w:hint="cs"/>
          <w:sz w:val="24"/>
          <w:szCs w:val="24"/>
          <w:rtl/>
        </w:rPr>
        <w:t xml:space="preserve"> החלטה על בקר ועל שאר הרכיבים</w:t>
      </w:r>
      <w:r w:rsidR="00D429BC" w:rsidRPr="00AA62BB">
        <w:rPr>
          <w:rFonts w:ascii="David" w:eastAsia="Times New Roman" w:hAnsi="David" w:cs="David"/>
          <w:sz w:val="24"/>
          <w:szCs w:val="24"/>
          <w:rtl/>
        </w:rPr>
        <w:t xml:space="preserve"> עבור הפרויקט. לאחר בדיקת מאפייני עבודה ופונקציונליות של כל הרכיבים החלטנו על הרכיבים שאיתם </w:t>
      </w:r>
      <w:r w:rsidR="00F7612D">
        <w:rPr>
          <w:rFonts w:ascii="David" w:eastAsia="Times New Roman" w:hAnsi="David" w:cs="David" w:hint="cs"/>
          <w:sz w:val="24"/>
          <w:szCs w:val="24"/>
          <w:rtl/>
        </w:rPr>
        <w:t>נ</w:t>
      </w:r>
      <w:r w:rsidR="00D429BC" w:rsidRPr="00AA62BB">
        <w:rPr>
          <w:rFonts w:ascii="David" w:eastAsia="Times New Roman" w:hAnsi="David" w:cs="David"/>
          <w:sz w:val="24"/>
          <w:szCs w:val="24"/>
          <w:rtl/>
        </w:rPr>
        <w:t>עבוד בפרויקט.</w:t>
      </w:r>
    </w:p>
    <w:tbl>
      <w:tblPr>
        <w:tblStyle w:val="a5"/>
        <w:bidiVisual/>
        <w:tblW w:w="7571" w:type="dxa"/>
        <w:tblInd w:w="360" w:type="dxa"/>
        <w:tblLook w:val="04A0" w:firstRow="1" w:lastRow="0" w:firstColumn="1" w:lastColumn="0" w:noHBand="0" w:noVBand="1"/>
      </w:tblPr>
      <w:tblGrid>
        <w:gridCol w:w="1665"/>
        <w:gridCol w:w="1668"/>
        <w:gridCol w:w="1970"/>
        <w:gridCol w:w="2268"/>
      </w:tblGrid>
      <w:tr w:rsidR="0085677E" w14:paraId="7F2C654D" w14:textId="77777777" w:rsidTr="0085677E">
        <w:tc>
          <w:tcPr>
            <w:tcW w:w="1665" w:type="dxa"/>
          </w:tcPr>
          <w:p w14:paraId="1D2DC48E" w14:textId="587971D0" w:rsidR="0085677E" w:rsidRDefault="0085677E"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שם הבקר</w:t>
            </w:r>
          </w:p>
        </w:tc>
        <w:tc>
          <w:tcPr>
            <w:tcW w:w="1668" w:type="dxa"/>
          </w:tcPr>
          <w:p w14:paraId="7FDA42EA" w14:textId="1B07B4C2" w:rsidR="0085677E" w:rsidRDefault="0085677E"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 xml:space="preserve">מכיל </w:t>
            </w:r>
            <w:r>
              <w:rPr>
                <w:rFonts w:ascii="David" w:eastAsia="Times New Roman" w:hAnsi="David" w:cs="David" w:hint="cs"/>
                <w:sz w:val="24"/>
                <w:szCs w:val="24"/>
              </w:rPr>
              <w:t>GPIO</w:t>
            </w:r>
          </w:p>
        </w:tc>
        <w:tc>
          <w:tcPr>
            <w:tcW w:w="1970" w:type="dxa"/>
          </w:tcPr>
          <w:p w14:paraId="73460836" w14:textId="5035304C" w:rsidR="0085677E" w:rsidRDefault="0085677E"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מסוגל להציג</w:t>
            </w:r>
            <w:r>
              <w:rPr>
                <w:rFonts w:ascii="David" w:eastAsia="Times New Roman" w:hAnsi="David" w:cs="David" w:hint="cs"/>
                <w:sz w:val="24"/>
                <w:szCs w:val="24"/>
              </w:rPr>
              <w:t xml:space="preserve"> GUI </w:t>
            </w:r>
          </w:p>
        </w:tc>
        <w:tc>
          <w:tcPr>
            <w:tcW w:w="2268" w:type="dxa"/>
          </w:tcPr>
          <w:p w14:paraId="60B5ED89" w14:textId="507BA470" w:rsidR="0085677E" w:rsidRDefault="0085677E"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מסוגל להתחבר למסך</w:t>
            </w:r>
          </w:p>
        </w:tc>
      </w:tr>
      <w:tr w:rsidR="0085677E" w14:paraId="4781551E" w14:textId="77777777" w:rsidTr="0085677E">
        <w:tc>
          <w:tcPr>
            <w:tcW w:w="1665" w:type="dxa"/>
          </w:tcPr>
          <w:p w14:paraId="6537431E" w14:textId="62B2F10D" w:rsidR="0085677E" w:rsidRDefault="0085677E" w:rsidP="004725C3">
            <w:pPr>
              <w:pStyle w:val="a6"/>
              <w:bidi/>
              <w:spacing w:line="276" w:lineRule="auto"/>
              <w:ind w:left="0"/>
              <w:jc w:val="both"/>
              <w:rPr>
                <w:rFonts w:ascii="David" w:eastAsia="Times New Roman" w:hAnsi="David" w:cs="David"/>
                <w:sz w:val="24"/>
                <w:szCs w:val="24"/>
              </w:rPr>
            </w:pPr>
            <w:r>
              <w:rPr>
                <w:rFonts w:ascii="David" w:eastAsia="Times New Roman" w:hAnsi="David" w:cs="David"/>
                <w:sz w:val="24"/>
                <w:szCs w:val="24"/>
              </w:rPr>
              <w:t>Arduino</w:t>
            </w:r>
          </w:p>
        </w:tc>
        <w:tc>
          <w:tcPr>
            <w:tcW w:w="1668" w:type="dxa"/>
          </w:tcPr>
          <w:p w14:paraId="1416B164" w14:textId="58E536BD" w:rsidR="0085677E" w:rsidRDefault="0085677E"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כן</w:t>
            </w:r>
          </w:p>
        </w:tc>
        <w:tc>
          <w:tcPr>
            <w:tcW w:w="1970" w:type="dxa"/>
          </w:tcPr>
          <w:p w14:paraId="459FF47D" w14:textId="7C36777D" w:rsidR="0085677E" w:rsidRDefault="006F3449" w:rsidP="004725C3">
            <w:pPr>
              <w:pStyle w:val="a6"/>
              <w:bidi/>
              <w:spacing w:line="276" w:lineRule="auto"/>
              <w:ind w:left="0"/>
              <w:jc w:val="both"/>
              <w:rPr>
                <w:rFonts w:ascii="David" w:eastAsia="Times New Roman" w:hAnsi="David" w:cs="David"/>
                <w:sz w:val="24"/>
                <w:szCs w:val="24"/>
              </w:rPr>
            </w:pPr>
            <w:r>
              <w:rPr>
                <w:rFonts w:ascii="David" w:eastAsia="Times New Roman" w:hAnsi="David" w:cs="David" w:hint="cs"/>
                <w:sz w:val="24"/>
                <w:szCs w:val="24"/>
                <w:rtl/>
              </w:rPr>
              <w:t>מסוגל,בסיסי בלבד ופיתוח מורכב מאוד.</w:t>
            </w:r>
          </w:p>
        </w:tc>
        <w:tc>
          <w:tcPr>
            <w:tcW w:w="2268" w:type="dxa"/>
          </w:tcPr>
          <w:p w14:paraId="24732ADD" w14:textId="20B95D97" w:rsidR="0085677E" w:rsidRDefault="00A3165B"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 xml:space="preserve">עם המסך הנוכחי לא. דרוש מסך מיוחד עם חיבורי </w:t>
            </w:r>
            <w:r>
              <w:rPr>
                <w:rFonts w:ascii="David" w:eastAsia="Times New Roman" w:hAnsi="David" w:cs="David"/>
                <w:sz w:val="24"/>
                <w:szCs w:val="24"/>
              </w:rPr>
              <w:t>pins</w:t>
            </w:r>
            <w:r>
              <w:rPr>
                <w:rFonts w:ascii="David" w:eastAsia="Times New Roman" w:hAnsi="David" w:cs="David" w:hint="cs"/>
                <w:sz w:val="24"/>
                <w:szCs w:val="24"/>
                <w:rtl/>
              </w:rPr>
              <w:t>.</w:t>
            </w:r>
          </w:p>
        </w:tc>
      </w:tr>
      <w:tr w:rsidR="0085677E" w14:paraId="3CC9AF66" w14:textId="77777777" w:rsidTr="0085677E">
        <w:tc>
          <w:tcPr>
            <w:tcW w:w="1665" w:type="dxa"/>
          </w:tcPr>
          <w:p w14:paraId="47AB32FE" w14:textId="4F308C66" w:rsidR="0085677E" w:rsidRDefault="006F3449" w:rsidP="004725C3">
            <w:pPr>
              <w:pStyle w:val="a6"/>
              <w:bidi/>
              <w:spacing w:line="276" w:lineRule="auto"/>
              <w:ind w:left="0"/>
              <w:jc w:val="both"/>
              <w:rPr>
                <w:rFonts w:ascii="David" w:eastAsia="Times New Roman" w:hAnsi="David" w:cs="David"/>
                <w:sz w:val="24"/>
                <w:szCs w:val="24"/>
              </w:rPr>
            </w:pPr>
            <w:r>
              <w:t>ESP32</w:t>
            </w:r>
          </w:p>
        </w:tc>
        <w:tc>
          <w:tcPr>
            <w:tcW w:w="1668" w:type="dxa"/>
          </w:tcPr>
          <w:p w14:paraId="0DD024FA" w14:textId="0531CC39" w:rsidR="0085677E" w:rsidRDefault="006F3449"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כן</w:t>
            </w:r>
          </w:p>
        </w:tc>
        <w:tc>
          <w:tcPr>
            <w:tcW w:w="1970" w:type="dxa"/>
          </w:tcPr>
          <w:p w14:paraId="0527311D" w14:textId="23FB8249" w:rsidR="0085677E" w:rsidRDefault="006F3449"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 xml:space="preserve">לא עומד בדרישות בסיסיות לשם הצגת </w:t>
            </w:r>
            <w:r>
              <w:rPr>
                <w:rFonts w:ascii="David" w:eastAsia="Times New Roman" w:hAnsi="David" w:cs="David" w:hint="cs"/>
                <w:sz w:val="24"/>
                <w:szCs w:val="24"/>
              </w:rPr>
              <w:t>GUI</w:t>
            </w:r>
            <w:r>
              <w:rPr>
                <w:rFonts w:ascii="David" w:eastAsia="Times New Roman" w:hAnsi="David" w:cs="David" w:hint="cs"/>
                <w:sz w:val="24"/>
                <w:szCs w:val="24"/>
                <w:rtl/>
              </w:rPr>
              <w:t xml:space="preserve"> מבחינת כוח מחשוב.</w:t>
            </w:r>
          </w:p>
        </w:tc>
        <w:tc>
          <w:tcPr>
            <w:tcW w:w="2268" w:type="dxa"/>
          </w:tcPr>
          <w:p w14:paraId="4B93D20B" w14:textId="7F85D503" w:rsidR="0085677E" w:rsidRDefault="006F3449"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 xml:space="preserve">עם המסך הנוכחי לא. דרוש מסך מיוחד עם חיבורי </w:t>
            </w:r>
            <w:r>
              <w:rPr>
                <w:rFonts w:ascii="David" w:eastAsia="Times New Roman" w:hAnsi="David" w:cs="David"/>
                <w:sz w:val="24"/>
                <w:szCs w:val="24"/>
              </w:rPr>
              <w:t>pins</w:t>
            </w:r>
            <w:r>
              <w:rPr>
                <w:rFonts w:ascii="David" w:eastAsia="Times New Roman" w:hAnsi="David" w:cs="David" w:hint="cs"/>
                <w:sz w:val="24"/>
                <w:szCs w:val="24"/>
                <w:rtl/>
              </w:rPr>
              <w:t>.</w:t>
            </w:r>
          </w:p>
        </w:tc>
      </w:tr>
      <w:tr w:rsidR="0085677E" w14:paraId="208D0393" w14:textId="77777777" w:rsidTr="0085677E">
        <w:tc>
          <w:tcPr>
            <w:tcW w:w="1665" w:type="dxa"/>
          </w:tcPr>
          <w:p w14:paraId="205AADCE" w14:textId="0F374C7E" w:rsidR="0085677E" w:rsidRDefault="006F3449" w:rsidP="004725C3">
            <w:pPr>
              <w:pStyle w:val="a6"/>
              <w:bidi/>
              <w:spacing w:line="276" w:lineRule="auto"/>
              <w:ind w:left="0"/>
              <w:jc w:val="both"/>
              <w:rPr>
                <w:rFonts w:ascii="David" w:eastAsia="Times New Roman" w:hAnsi="David" w:cs="David"/>
                <w:sz w:val="24"/>
                <w:szCs w:val="24"/>
              </w:rPr>
            </w:pPr>
            <w:r>
              <w:rPr>
                <w:rFonts w:ascii="David" w:eastAsia="Times New Roman" w:hAnsi="David" w:cs="David"/>
                <w:sz w:val="24"/>
                <w:szCs w:val="24"/>
              </w:rPr>
              <w:t>RaspberryPi</w:t>
            </w:r>
          </w:p>
        </w:tc>
        <w:tc>
          <w:tcPr>
            <w:tcW w:w="1668" w:type="dxa"/>
          </w:tcPr>
          <w:p w14:paraId="51CA7D4B" w14:textId="40E0E136" w:rsidR="0085677E" w:rsidRDefault="006F3449" w:rsidP="004725C3">
            <w:pPr>
              <w:pStyle w:val="a6"/>
              <w:bidi/>
              <w:spacing w:line="276" w:lineRule="auto"/>
              <w:ind w:left="0"/>
              <w:jc w:val="both"/>
              <w:rPr>
                <w:rFonts w:ascii="David" w:eastAsia="Times New Roman" w:hAnsi="David" w:cs="David" w:hint="cs"/>
                <w:sz w:val="24"/>
                <w:szCs w:val="24"/>
                <w:rtl/>
              </w:rPr>
            </w:pPr>
            <w:r>
              <w:rPr>
                <w:rFonts w:ascii="David" w:eastAsia="Times New Roman" w:hAnsi="David" w:cs="David" w:hint="cs"/>
                <w:sz w:val="24"/>
                <w:szCs w:val="24"/>
                <w:rtl/>
              </w:rPr>
              <w:t>כן</w:t>
            </w:r>
          </w:p>
        </w:tc>
        <w:tc>
          <w:tcPr>
            <w:tcW w:w="1970" w:type="dxa"/>
          </w:tcPr>
          <w:p w14:paraId="60358EB2" w14:textId="3C90C6E8" w:rsidR="0085677E" w:rsidRDefault="006F3449"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כן</w:t>
            </w:r>
          </w:p>
        </w:tc>
        <w:tc>
          <w:tcPr>
            <w:tcW w:w="2268" w:type="dxa"/>
          </w:tcPr>
          <w:p w14:paraId="01B02473" w14:textId="27EB0730" w:rsidR="0085677E" w:rsidRDefault="006F3449" w:rsidP="004725C3">
            <w:pPr>
              <w:pStyle w:val="a6"/>
              <w:bidi/>
              <w:spacing w:line="276" w:lineRule="auto"/>
              <w:ind w:left="0"/>
              <w:jc w:val="both"/>
              <w:rPr>
                <w:rFonts w:ascii="David" w:eastAsia="Times New Roman" w:hAnsi="David" w:cs="David"/>
                <w:sz w:val="24"/>
                <w:szCs w:val="24"/>
                <w:rtl/>
              </w:rPr>
            </w:pPr>
            <w:r>
              <w:rPr>
                <w:rFonts w:ascii="David" w:eastAsia="Times New Roman" w:hAnsi="David" w:cs="David" w:hint="cs"/>
                <w:sz w:val="24"/>
                <w:szCs w:val="24"/>
                <w:rtl/>
              </w:rPr>
              <w:t>כן</w:t>
            </w:r>
          </w:p>
        </w:tc>
      </w:tr>
    </w:tbl>
    <w:p w14:paraId="28ED4109" w14:textId="08372EBD" w:rsidR="004725C3" w:rsidRPr="00AA62BB" w:rsidRDefault="004725C3" w:rsidP="004725C3">
      <w:pPr>
        <w:pStyle w:val="a6"/>
        <w:bidi/>
        <w:spacing w:line="276" w:lineRule="auto"/>
        <w:ind w:left="360"/>
        <w:jc w:val="both"/>
        <w:rPr>
          <w:rFonts w:ascii="David" w:eastAsia="Times New Roman" w:hAnsi="David" w:cs="David"/>
          <w:sz w:val="24"/>
          <w:szCs w:val="24"/>
        </w:rPr>
      </w:pPr>
    </w:p>
    <w:p w14:paraId="1B1CBF1C" w14:textId="77777777" w:rsidR="004D02F5" w:rsidRPr="00AA62BB" w:rsidRDefault="004D02F5">
      <w:pPr>
        <w:rPr>
          <w:rFonts w:ascii="David" w:eastAsia="Times New Roman" w:hAnsi="David" w:cs="David"/>
          <w:sz w:val="24"/>
          <w:szCs w:val="24"/>
          <w:rtl/>
        </w:rPr>
      </w:pPr>
      <w:r w:rsidRPr="00AA62BB">
        <w:rPr>
          <w:rFonts w:ascii="David" w:eastAsia="Times New Roman" w:hAnsi="David" w:cs="David"/>
          <w:sz w:val="24"/>
          <w:szCs w:val="24"/>
          <w:rtl/>
        </w:rPr>
        <w:br w:type="page"/>
      </w:r>
    </w:p>
    <w:p w14:paraId="38DC4C52" w14:textId="1E29EB77" w:rsidR="000C0F4C" w:rsidRPr="00AA62BB" w:rsidRDefault="000B524F" w:rsidP="00F641F2">
      <w:pPr>
        <w:pStyle w:val="a6"/>
        <w:numPr>
          <w:ilvl w:val="1"/>
          <w:numId w:val="22"/>
        </w:numPr>
        <w:bidi/>
        <w:spacing w:line="276" w:lineRule="auto"/>
        <w:jc w:val="both"/>
        <w:outlineLvl w:val="1"/>
        <w:rPr>
          <w:rFonts w:ascii="David" w:eastAsia="Times New Roman" w:hAnsi="David" w:cs="David"/>
          <w:b/>
          <w:bCs/>
          <w:sz w:val="26"/>
          <w:szCs w:val="26"/>
        </w:rPr>
      </w:pPr>
      <w:bookmarkStart w:id="85" w:name="_Toc157643153"/>
      <w:r w:rsidRPr="00AA62BB">
        <w:rPr>
          <w:rFonts w:ascii="David" w:eastAsia="Times New Roman" w:hAnsi="David" w:cs="David"/>
          <w:b/>
          <w:bCs/>
          <w:sz w:val="26"/>
          <w:szCs w:val="26"/>
        </w:rPr>
        <w:lastRenderedPageBreak/>
        <w:t>RaspberryPi</w:t>
      </w:r>
      <w:bookmarkEnd w:id="85"/>
    </w:p>
    <w:p w14:paraId="7668B3A3" w14:textId="3EDC8A89" w:rsidR="000C0F4C" w:rsidRPr="00AA62BB" w:rsidRDefault="00F80437" w:rsidP="00C02CFF">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בתחילת העבודה על פרויקט הגמר, קיבלנו מהמעבדה</w:t>
      </w:r>
      <w:r w:rsidR="006F3449">
        <w:rPr>
          <w:rFonts w:ascii="David" w:eastAsia="Times New Roman" w:hAnsi="David" w:cs="David"/>
          <w:sz w:val="24"/>
          <w:szCs w:val="24"/>
        </w:rPr>
        <w:t xml:space="preserve">OrangePi5 </w:t>
      </w:r>
      <w:r w:rsidR="006F3449">
        <w:rPr>
          <w:rFonts w:ascii="David" w:eastAsia="Times New Roman" w:hAnsi="David" w:cs="David" w:hint="cs"/>
          <w:sz w:val="24"/>
          <w:szCs w:val="24"/>
          <w:rtl/>
        </w:rPr>
        <w:t xml:space="preserve"> (בקר מקביל ל</w:t>
      </w:r>
      <w:r w:rsidR="006F3449">
        <w:rPr>
          <w:rFonts w:ascii="David" w:eastAsia="Times New Roman" w:hAnsi="David" w:cs="David"/>
          <w:sz w:val="24"/>
          <w:szCs w:val="24"/>
        </w:rPr>
        <w:t>(Rasoberry pi</w:t>
      </w:r>
      <w:r w:rsidR="006F3449">
        <w:rPr>
          <w:rFonts w:ascii="David" w:eastAsia="Times New Roman" w:hAnsi="David" w:cs="David"/>
          <w:sz w:val="24"/>
          <w:szCs w:val="24"/>
          <w:rtl/>
        </w:rPr>
        <w:t xml:space="preserve">. ניסינו להתקין עליו </w:t>
      </w:r>
      <w:r w:rsidR="006F3449">
        <w:rPr>
          <w:rFonts w:ascii="David" w:eastAsia="Times New Roman" w:hAnsi="David" w:cs="David" w:hint="cs"/>
          <w:sz w:val="24"/>
          <w:szCs w:val="24"/>
          <w:rtl/>
        </w:rPr>
        <w:t>מערכת הפעלה בסיסית</w:t>
      </w:r>
      <w:r w:rsidRPr="00AA62BB">
        <w:rPr>
          <w:rFonts w:ascii="David" w:eastAsia="Times New Roman" w:hAnsi="David" w:cs="David"/>
          <w:sz w:val="24"/>
          <w:szCs w:val="24"/>
          <w:rtl/>
        </w:rPr>
        <w:t xml:space="preserve">, השתמשנו בהמון מדריכים שונים אך לאחר שהושקע בכך זמן רב, וראינו שיש המון משתמשים ברחבי העולם שמדווחים כי </w:t>
      </w:r>
      <w:r w:rsidR="006F3449">
        <w:rPr>
          <w:rFonts w:ascii="David" w:eastAsia="Times New Roman" w:hAnsi="David" w:cs="David" w:hint="cs"/>
          <w:sz w:val="24"/>
          <w:szCs w:val="24"/>
          <w:rtl/>
        </w:rPr>
        <w:t>הבקר חווה תקיעות רבות, ממשק המשתמש ש</w:t>
      </w:r>
      <w:r w:rsidR="00C02CFF">
        <w:rPr>
          <w:rFonts w:ascii="David" w:eastAsia="Times New Roman" w:hAnsi="David" w:cs="David" w:hint="cs"/>
          <w:sz w:val="24"/>
          <w:szCs w:val="24"/>
          <w:rtl/>
        </w:rPr>
        <w:t>לו לא משתווה לממשק של הרסברי פי</w:t>
      </w:r>
      <w:r w:rsidRPr="00AA62BB">
        <w:rPr>
          <w:rFonts w:ascii="David" w:eastAsia="Times New Roman" w:hAnsi="David" w:cs="David"/>
          <w:sz w:val="24"/>
          <w:szCs w:val="24"/>
          <w:rtl/>
        </w:rPr>
        <w:t xml:space="preserve">, הוחלט להזמין </w:t>
      </w:r>
      <w:r w:rsidR="004D02F5" w:rsidRPr="00AA62BB">
        <w:rPr>
          <w:rFonts w:ascii="David" w:eastAsia="Times New Roman" w:hAnsi="David" w:cs="David"/>
          <w:sz w:val="24"/>
          <w:szCs w:val="24"/>
          <w:rtl/>
        </w:rPr>
        <w:t xml:space="preserve">ולעבוד עם </w:t>
      </w:r>
      <w:r w:rsidRPr="00AA62BB">
        <w:rPr>
          <w:rFonts w:ascii="David" w:eastAsia="Times New Roman" w:hAnsi="David" w:cs="David"/>
          <w:sz w:val="24"/>
          <w:szCs w:val="24"/>
        </w:rPr>
        <w:t>RaspberryPi</w:t>
      </w:r>
      <w:r w:rsidR="00C02CFF">
        <w:rPr>
          <w:rFonts w:ascii="David" w:eastAsia="Times New Roman" w:hAnsi="David" w:cs="David"/>
          <w:sz w:val="24"/>
          <w:szCs w:val="24"/>
        </w:rPr>
        <w:t>5</w:t>
      </w:r>
      <w:r w:rsidRPr="00AA62BB">
        <w:rPr>
          <w:rFonts w:ascii="David" w:eastAsia="Times New Roman" w:hAnsi="David" w:cs="David"/>
          <w:sz w:val="24"/>
          <w:szCs w:val="24"/>
          <w:rtl/>
        </w:rPr>
        <w:t xml:space="preserve">. </w:t>
      </w:r>
    </w:p>
    <w:p w14:paraId="29C069DB" w14:textId="77777777" w:rsidR="00F80437" w:rsidRPr="00AA62BB" w:rsidRDefault="00F80437" w:rsidP="00F641F2">
      <w:pPr>
        <w:pStyle w:val="a6"/>
        <w:bidi/>
        <w:spacing w:line="276" w:lineRule="auto"/>
        <w:ind w:left="432"/>
        <w:jc w:val="both"/>
        <w:rPr>
          <w:rFonts w:ascii="David" w:eastAsia="Times New Roman" w:hAnsi="David" w:cs="David"/>
          <w:b/>
          <w:bCs/>
          <w:sz w:val="26"/>
          <w:szCs w:val="26"/>
          <w:rtl/>
        </w:rPr>
      </w:pPr>
      <w:r w:rsidRPr="00AA62BB">
        <w:rPr>
          <w:rFonts w:ascii="David" w:eastAsia="Times New Roman" w:hAnsi="David" w:cs="David"/>
          <w:sz w:val="24"/>
          <w:szCs w:val="24"/>
          <w:rtl/>
        </w:rPr>
        <w:t>ההבדלים בין גרסה 3 לגרסה 4 הם גדולים מאוד:</w:t>
      </w:r>
    </w:p>
    <w:p w14:paraId="066C9019" w14:textId="1210EC34" w:rsidR="00676002" w:rsidRPr="00AA62BB" w:rsidRDefault="00A90414" w:rsidP="00F641F2">
      <w:pPr>
        <w:spacing w:line="276" w:lineRule="auto"/>
        <w:contextualSpacing/>
        <w:jc w:val="both"/>
        <w:rPr>
          <w:rFonts w:ascii="David" w:eastAsia="Times New Roman" w:hAnsi="David" w:cs="David"/>
          <w:sz w:val="24"/>
          <w:szCs w:val="24"/>
          <w:u w:val="single"/>
        </w:rPr>
      </w:pPr>
      <w:r>
        <w:rPr>
          <w:rFonts w:ascii="David" w:eastAsia="Times New Roman" w:hAnsi="David" w:cs="David"/>
          <w:sz w:val="24"/>
          <w:szCs w:val="24"/>
          <w:u w:val="single"/>
        </w:rPr>
        <w:t>Raspberry Pi 5</w:t>
      </w:r>
      <w:r w:rsidR="00676002" w:rsidRPr="00AA62BB">
        <w:rPr>
          <w:rFonts w:ascii="David" w:eastAsia="Times New Roman" w:hAnsi="David" w:cs="David"/>
          <w:sz w:val="24"/>
          <w:szCs w:val="24"/>
          <w:u w:val="single"/>
        </w:rPr>
        <w:t>:</w:t>
      </w:r>
    </w:p>
    <w:p w14:paraId="0DE0BAEB" w14:textId="5D087E8A" w:rsidR="00676002" w:rsidRPr="00AA62BB" w:rsidRDefault="00676002" w:rsidP="00C02CFF">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Processor: Broadcom BCM271</w:t>
      </w:r>
      <w:r w:rsidR="00C02CFF">
        <w:rPr>
          <w:rFonts w:ascii="David" w:eastAsia="Times New Roman" w:hAnsi="David" w:cs="David"/>
          <w:sz w:val="24"/>
          <w:szCs w:val="24"/>
        </w:rPr>
        <w:t>2</w:t>
      </w:r>
      <w:r w:rsidRPr="00AA62BB">
        <w:rPr>
          <w:rFonts w:ascii="David" w:eastAsia="Times New Roman" w:hAnsi="David" w:cs="David"/>
          <w:sz w:val="24"/>
          <w:szCs w:val="24"/>
        </w:rPr>
        <w:t xml:space="preserve"> 64-bit quad-core ARM Cortex-A7</w:t>
      </w:r>
      <w:r w:rsidR="00C02CFF">
        <w:rPr>
          <w:rFonts w:ascii="David" w:eastAsia="Times New Roman" w:hAnsi="David" w:cs="David"/>
          <w:sz w:val="24"/>
          <w:szCs w:val="24"/>
        </w:rPr>
        <w:t>6</w:t>
      </w:r>
      <w:r w:rsidRPr="00AA62BB">
        <w:rPr>
          <w:rFonts w:ascii="David" w:eastAsia="Times New Roman" w:hAnsi="David" w:cs="David"/>
          <w:sz w:val="24"/>
          <w:szCs w:val="24"/>
        </w:rPr>
        <w:t>.</w:t>
      </w:r>
    </w:p>
    <w:p w14:paraId="016F86D1" w14:textId="2F3913F9" w:rsidR="00676002" w:rsidRPr="00AA62BB" w:rsidRDefault="00676002" w:rsidP="00C02CFF">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RAM: Options for 4GB, or 8GB LPDDR4</w:t>
      </w:r>
      <w:r w:rsidR="00C02CFF">
        <w:rPr>
          <w:rFonts w:ascii="David" w:eastAsia="Times New Roman" w:hAnsi="David" w:cs="David"/>
          <w:sz w:val="24"/>
          <w:szCs w:val="24"/>
        </w:rPr>
        <w:t>X</w:t>
      </w:r>
      <w:r w:rsidRPr="00AA62BB">
        <w:rPr>
          <w:rFonts w:ascii="David" w:eastAsia="Times New Roman" w:hAnsi="David" w:cs="David"/>
          <w:sz w:val="24"/>
          <w:szCs w:val="24"/>
        </w:rPr>
        <w:t xml:space="preserve"> SDRAM.</w:t>
      </w:r>
    </w:p>
    <w:p w14:paraId="2E93B14E" w14:textId="77777777"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USB Ports: 2 USB 2.0 ports and 2 USB 3.0 ports.</w:t>
      </w:r>
    </w:p>
    <w:p w14:paraId="7305CBB6" w14:textId="1456C953"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Ethernet: Gigabit Ethernet</w:t>
      </w:r>
      <w:r w:rsidR="00C02CFF" w:rsidRPr="00C02CFF">
        <w:t xml:space="preserve"> </w:t>
      </w:r>
      <w:r w:rsidR="00C02CFF" w:rsidRPr="00C02CFF">
        <w:rPr>
          <w:rFonts w:ascii="David" w:eastAsia="Times New Roman" w:hAnsi="David" w:cs="David"/>
          <w:sz w:val="24"/>
          <w:szCs w:val="24"/>
        </w:rPr>
        <w:t>, with support for 2.5 Gbps</w:t>
      </w:r>
      <w:r w:rsidRPr="00AA62BB">
        <w:rPr>
          <w:rFonts w:ascii="David" w:eastAsia="Times New Roman" w:hAnsi="David" w:cs="David"/>
          <w:sz w:val="24"/>
          <w:szCs w:val="24"/>
        </w:rPr>
        <w:t>.</w:t>
      </w:r>
    </w:p>
    <w:p w14:paraId="4064EA4F" w14:textId="2F43DF5E" w:rsidR="00676002" w:rsidRPr="00AA62BB" w:rsidRDefault="00676002" w:rsidP="00C02CFF">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 xml:space="preserve">Video Output: </w:t>
      </w:r>
      <w:r w:rsidR="00C02CFF" w:rsidRPr="00C02CFF">
        <w:rPr>
          <w:rFonts w:ascii="David" w:eastAsia="Times New Roman" w:hAnsi="David" w:cs="David"/>
          <w:sz w:val="24"/>
          <w:szCs w:val="24"/>
        </w:rPr>
        <w:t>Dual micro HDMI ports supporting up to 4K resolution at 60fps</w:t>
      </w:r>
      <w:r w:rsidRPr="00AA62BB">
        <w:rPr>
          <w:rFonts w:ascii="David" w:eastAsia="Times New Roman" w:hAnsi="David" w:cs="David"/>
          <w:sz w:val="24"/>
          <w:szCs w:val="24"/>
        </w:rPr>
        <w:t>.</w:t>
      </w:r>
    </w:p>
    <w:p w14:paraId="7A7DAB31" w14:textId="77777777"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GPIO Pins: 40 GPIO pins.</w:t>
      </w:r>
    </w:p>
    <w:p w14:paraId="421D767B" w14:textId="76A8736E"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Wireless: Dual-band Wi-Fi</w:t>
      </w:r>
      <w:r w:rsidR="00C02CFF">
        <w:rPr>
          <w:rFonts w:ascii="David" w:eastAsia="Times New Roman" w:hAnsi="David" w:cs="David"/>
          <w:sz w:val="24"/>
          <w:szCs w:val="24"/>
        </w:rPr>
        <w:t xml:space="preserve"> 6</w:t>
      </w:r>
      <w:r w:rsidRPr="00AA62BB">
        <w:rPr>
          <w:rFonts w:ascii="David" w:eastAsia="Times New Roman" w:hAnsi="David" w:cs="David"/>
          <w:sz w:val="24"/>
          <w:szCs w:val="24"/>
        </w:rPr>
        <w:t xml:space="preserve"> (802.11ac) and Bluetooth 5.0.</w:t>
      </w:r>
    </w:p>
    <w:p w14:paraId="7F5713F0" w14:textId="77777777"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Power Supply: USB Type-C.</w:t>
      </w:r>
    </w:p>
    <w:p w14:paraId="4AA4D46D" w14:textId="77777777" w:rsidR="00676002" w:rsidRPr="00AA62BB" w:rsidRDefault="00676002" w:rsidP="00F641F2">
      <w:pPr>
        <w:spacing w:line="276" w:lineRule="auto"/>
        <w:contextualSpacing/>
        <w:jc w:val="both"/>
        <w:rPr>
          <w:rFonts w:ascii="David" w:eastAsia="Times New Roman" w:hAnsi="David" w:cs="David"/>
          <w:sz w:val="24"/>
          <w:szCs w:val="24"/>
        </w:rPr>
      </w:pPr>
      <w:r w:rsidRPr="00AA62BB">
        <w:rPr>
          <w:rFonts w:ascii="David" w:eastAsia="Times New Roman" w:hAnsi="David" w:cs="David"/>
          <w:sz w:val="24"/>
          <w:szCs w:val="24"/>
        </w:rPr>
        <w:t>MicroSD Card Slot: Yes.</w:t>
      </w:r>
    </w:p>
    <w:p w14:paraId="3076255A" w14:textId="77777777" w:rsidR="00F80437" w:rsidRPr="00AA62BB" w:rsidRDefault="00F80437" w:rsidP="00F641F2">
      <w:pPr>
        <w:bidi/>
        <w:spacing w:line="276" w:lineRule="auto"/>
        <w:contextualSpacing/>
        <w:jc w:val="both"/>
        <w:rPr>
          <w:rFonts w:ascii="David" w:eastAsia="Times New Roman" w:hAnsi="David" w:cs="David"/>
          <w:sz w:val="24"/>
          <w:szCs w:val="24"/>
          <w:rtl/>
        </w:rPr>
      </w:pPr>
    </w:p>
    <w:p w14:paraId="3F83B9AC" w14:textId="77777777" w:rsidR="000251D4" w:rsidRPr="00AA62BB" w:rsidRDefault="000251D4" w:rsidP="004D02F5">
      <w:pPr>
        <w:bidi/>
        <w:spacing w:line="276" w:lineRule="auto"/>
        <w:ind w:left="720"/>
        <w:contextualSpacing/>
        <w:jc w:val="both"/>
        <w:rPr>
          <w:rFonts w:ascii="David" w:eastAsia="Times New Roman" w:hAnsi="David" w:cs="David"/>
          <w:sz w:val="24"/>
          <w:szCs w:val="24"/>
          <w:rtl/>
        </w:rPr>
      </w:pPr>
      <w:r w:rsidRPr="00AA62BB">
        <w:rPr>
          <w:rFonts w:ascii="David" w:eastAsia="Times New Roman" w:hAnsi="David" w:cs="David"/>
          <w:sz w:val="24"/>
          <w:szCs w:val="24"/>
          <w:rtl/>
        </w:rPr>
        <w:t>לסיכום, בגרסה ה-4 יש לנו יכולות עיבוד מהירות משמעותית מהגרסה ה-3.</w:t>
      </w:r>
      <w:r w:rsidR="004D02F5" w:rsidRPr="00AA62BB">
        <w:rPr>
          <w:rFonts w:ascii="David" w:eastAsia="Times New Roman" w:hAnsi="David" w:cs="David"/>
          <w:sz w:val="24"/>
          <w:szCs w:val="24"/>
          <w:rtl/>
        </w:rPr>
        <w:t xml:space="preserve"> </w:t>
      </w:r>
      <w:r w:rsidRPr="00AA62BB">
        <w:rPr>
          <w:rFonts w:ascii="David" w:eastAsia="Times New Roman" w:hAnsi="David" w:cs="David"/>
          <w:sz w:val="24"/>
          <w:szCs w:val="24"/>
          <w:rtl/>
        </w:rPr>
        <w:t>בנוסף, ניתן להרחיב את כמות זיכרון ה</w:t>
      </w:r>
      <w:r w:rsidRPr="00AA62BB">
        <w:rPr>
          <w:rFonts w:ascii="David" w:eastAsia="Times New Roman" w:hAnsi="David" w:cs="David"/>
          <w:sz w:val="24"/>
          <w:szCs w:val="24"/>
        </w:rPr>
        <w:t>RAM</w:t>
      </w:r>
      <w:r w:rsidRPr="00AA62BB">
        <w:rPr>
          <w:rFonts w:ascii="David" w:eastAsia="Times New Roman" w:hAnsi="David" w:cs="David"/>
          <w:sz w:val="24"/>
          <w:szCs w:val="24"/>
          <w:rtl/>
        </w:rPr>
        <w:t xml:space="preserve">, יציאות </w:t>
      </w:r>
      <w:r w:rsidRPr="00AA62BB">
        <w:rPr>
          <w:rFonts w:ascii="David" w:eastAsia="Times New Roman" w:hAnsi="David" w:cs="David"/>
          <w:sz w:val="24"/>
          <w:szCs w:val="24"/>
        </w:rPr>
        <w:t>USB 3.0</w:t>
      </w:r>
      <w:r w:rsidRPr="00AA62BB">
        <w:rPr>
          <w:rFonts w:ascii="David" w:eastAsia="Times New Roman" w:hAnsi="David" w:cs="David"/>
          <w:sz w:val="24"/>
          <w:szCs w:val="24"/>
          <w:rtl/>
        </w:rPr>
        <w:t xml:space="preserve"> להעברת נתונים מהירה יותר. </w:t>
      </w:r>
      <w:r w:rsidRPr="00AA62BB">
        <w:rPr>
          <w:rFonts w:ascii="David" w:eastAsia="Times New Roman" w:hAnsi="David" w:cs="David"/>
          <w:sz w:val="24"/>
          <w:szCs w:val="24"/>
        </w:rPr>
        <w:t>Gigabit Ethernet</w:t>
      </w:r>
      <w:r w:rsidRPr="00AA62BB">
        <w:rPr>
          <w:rFonts w:ascii="David" w:eastAsia="Times New Roman" w:hAnsi="David" w:cs="David"/>
          <w:sz w:val="24"/>
          <w:szCs w:val="24"/>
          <w:rtl/>
        </w:rPr>
        <w:t xml:space="preserve"> לקישוריות רשת קווית מהירה יותר.</w:t>
      </w:r>
      <w:r w:rsidR="004D02F5"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יציאות מיקרו </w:t>
      </w:r>
      <w:r w:rsidRPr="00AA62BB">
        <w:rPr>
          <w:rFonts w:ascii="David" w:eastAsia="Times New Roman" w:hAnsi="David" w:cs="David"/>
          <w:sz w:val="24"/>
          <w:szCs w:val="24"/>
        </w:rPr>
        <w:t>HDMI</w:t>
      </w:r>
      <w:r w:rsidRPr="00AA62BB">
        <w:rPr>
          <w:rFonts w:ascii="David" w:eastAsia="Times New Roman" w:hAnsi="David" w:cs="David"/>
          <w:sz w:val="24"/>
          <w:szCs w:val="24"/>
          <w:rtl/>
        </w:rPr>
        <w:t xml:space="preserve"> כפולות לתמיכה בתצוגה כפולה ורזולוציית 4</w:t>
      </w:r>
      <w:r w:rsidRPr="00AA62BB">
        <w:rPr>
          <w:rFonts w:ascii="David" w:eastAsia="Times New Roman" w:hAnsi="David" w:cs="David"/>
          <w:sz w:val="24"/>
          <w:szCs w:val="24"/>
        </w:rPr>
        <w:t>K</w:t>
      </w:r>
      <w:r w:rsidRPr="00AA62BB">
        <w:rPr>
          <w:rFonts w:ascii="David" w:eastAsia="Times New Roman" w:hAnsi="David" w:cs="David"/>
          <w:sz w:val="24"/>
          <w:szCs w:val="24"/>
          <w:rtl/>
        </w:rPr>
        <w:t>.</w:t>
      </w:r>
      <w:r w:rsidR="004D02F5"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ספק כוח </w:t>
      </w:r>
      <w:r w:rsidRPr="00AA62BB">
        <w:rPr>
          <w:rFonts w:ascii="David" w:eastAsia="Times New Roman" w:hAnsi="David" w:cs="David"/>
          <w:sz w:val="24"/>
          <w:szCs w:val="24"/>
        </w:rPr>
        <w:t>USB Type-C</w:t>
      </w:r>
      <w:r w:rsidRPr="00AA62BB">
        <w:rPr>
          <w:rFonts w:ascii="David" w:eastAsia="Times New Roman" w:hAnsi="David" w:cs="David"/>
          <w:sz w:val="24"/>
          <w:szCs w:val="24"/>
          <w:rtl/>
        </w:rPr>
        <w:t xml:space="preserve"> לאספקת חשמל טובה יותר.</w:t>
      </w:r>
      <w:r w:rsidR="004D02F5" w:rsidRPr="00AA62BB">
        <w:rPr>
          <w:rFonts w:ascii="David" w:eastAsia="Times New Roman" w:hAnsi="David" w:cs="David"/>
          <w:sz w:val="24"/>
          <w:szCs w:val="24"/>
          <w:rtl/>
        </w:rPr>
        <w:t xml:space="preserve"> </w:t>
      </w:r>
      <w:r w:rsidRPr="00AA62BB">
        <w:rPr>
          <w:rFonts w:ascii="David" w:eastAsia="Times New Roman" w:hAnsi="David" w:cs="David"/>
          <w:sz w:val="24"/>
          <w:szCs w:val="24"/>
          <w:rtl/>
        </w:rPr>
        <w:t>יכולות אלחוטיות משופרות עם 802.11</w:t>
      </w:r>
      <w:r w:rsidRPr="00AA62BB">
        <w:rPr>
          <w:rFonts w:ascii="David" w:eastAsia="Times New Roman" w:hAnsi="David" w:cs="David"/>
          <w:sz w:val="24"/>
          <w:szCs w:val="24"/>
        </w:rPr>
        <w:t>ac Wi-Fi</w:t>
      </w:r>
      <w:r w:rsidRPr="00AA62BB">
        <w:rPr>
          <w:rFonts w:ascii="David" w:eastAsia="Times New Roman" w:hAnsi="David" w:cs="David"/>
          <w:sz w:val="24"/>
          <w:szCs w:val="24"/>
          <w:rtl/>
        </w:rPr>
        <w:t xml:space="preserve"> ו-</w:t>
      </w:r>
      <w:r w:rsidRPr="00AA62BB">
        <w:rPr>
          <w:rFonts w:ascii="David" w:eastAsia="Times New Roman" w:hAnsi="David" w:cs="David"/>
          <w:sz w:val="24"/>
          <w:szCs w:val="24"/>
        </w:rPr>
        <w:t>Bluetooth 5.0</w:t>
      </w:r>
      <w:r w:rsidRPr="00AA62BB">
        <w:rPr>
          <w:rFonts w:ascii="David" w:eastAsia="Times New Roman" w:hAnsi="David" w:cs="David"/>
          <w:sz w:val="24"/>
          <w:szCs w:val="24"/>
          <w:rtl/>
        </w:rPr>
        <w:t>.</w:t>
      </w:r>
    </w:p>
    <w:p w14:paraId="3B76DC5E" w14:textId="2CF6DB65" w:rsidR="000C0F4C" w:rsidRPr="00AA62BB" w:rsidRDefault="00045FB3" w:rsidP="00F641F2">
      <w:pPr>
        <w:pStyle w:val="a6"/>
        <w:numPr>
          <w:ilvl w:val="1"/>
          <w:numId w:val="22"/>
        </w:numPr>
        <w:bidi/>
        <w:spacing w:line="276" w:lineRule="auto"/>
        <w:jc w:val="both"/>
        <w:outlineLvl w:val="1"/>
        <w:rPr>
          <w:rFonts w:ascii="David" w:eastAsia="Times New Roman" w:hAnsi="David" w:cs="David"/>
          <w:sz w:val="24"/>
          <w:szCs w:val="24"/>
        </w:rPr>
      </w:pPr>
      <w:bookmarkStart w:id="86" w:name="_Toc157643154"/>
      <w:r w:rsidRPr="00AA62BB">
        <w:rPr>
          <w:rFonts w:ascii="David" w:eastAsia="Times New Roman" w:hAnsi="David" w:cs="David"/>
          <w:b/>
          <w:bCs/>
          <w:sz w:val="26"/>
          <w:szCs w:val="26"/>
          <w:rtl/>
        </w:rPr>
        <w:t>חיישני סונ</w:t>
      </w:r>
      <w:r w:rsidR="000C0F4C" w:rsidRPr="00AA62BB">
        <w:rPr>
          <w:rFonts w:ascii="David" w:eastAsia="Times New Roman" w:hAnsi="David" w:cs="David"/>
          <w:b/>
          <w:bCs/>
          <w:sz w:val="26"/>
          <w:szCs w:val="26"/>
          <w:rtl/>
        </w:rPr>
        <w:t>א</w:t>
      </w:r>
      <w:r w:rsidRPr="00AA62BB">
        <w:rPr>
          <w:rFonts w:ascii="David" w:eastAsia="Times New Roman" w:hAnsi="David" w:cs="David"/>
          <w:b/>
          <w:bCs/>
          <w:sz w:val="26"/>
          <w:szCs w:val="26"/>
          <w:rtl/>
        </w:rPr>
        <w:t>ר</w:t>
      </w:r>
      <w:bookmarkEnd w:id="86"/>
    </w:p>
    <w:p w14:paraId="59F0D6AB" w14:textId="77777777" w:rsidR="00045FB3" w:rsidRPr="00AA62BB" w:rsidRDefault="00045FB3" w:rsidP="00F641F2">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Pr>
        <w:t>HC­SR04 Ultrasonic Sensor</w:t>
      </w:r>
      <w:r w:rsidRPr="00AA62BB">
        <w:rPr>
          <w:rFonts w:ascii="David" w:eastAsia="Times New Roman" w:hAnsi="David" w:cs="David"/>
          <w:sz w:val="24"/>
          <w:szCs w:val="24"/>
          <w:rtl/>
        </w:rPr>
        <w:t xml:space="preserve"> הם חיישנים פופולאריים מאוד למדידת מרחק. משתמשים בגלים קוליים כדי לקבוע את המרחק בין החיישן לאובייקט. </w:t>
      </w:r>
    </w:p>
    <w:p w14:paraId="076833C5" w14:textId="77777777" w:rsidR="00045FB3" w:rsidRPr="00AA62BB" w:rsidRDefault="00045FB3" w:rsidP="00F641F2">
      <w:pPr>
        <w:bidi/>
        <w:spacing w:line="276" w:lineRule="auto"/>
        <w:ind w:left="432"/>
        <w:contextualSpacing/>
        <w:jc w:val="both"/>
        <w:rPr>
          <w:rFonts w:ascii="David" w:eastAsia="Times New Roman" w:hAnsi="David" w:cs="David"/>
          <w:sz w:val="24"/>
          <w:szCs w:val="24"/>
          <w:rtl/>
        </w:rPr>
      </w:pPr>
      <w:r w:rsidRPr="00AA62BB">
        <w:rPr>
          <w:rFonts w:ascii="David" w:eastAsia="Times New Roman" w:hAnsi="David" w:cs="David"/>
          <w:sz w:val="24"/>
          <w:szCs w:val="24"/>
          <w:rtl/>
        </w:rPr>
        <w:t xml:space="preserve">עיקרון העבודה: </w:t>
      </w:r>
    </w:p>
    <w:p w14:paraId="4396B148" w14:textId="77777777" w:rsidR="00045FB3" w:rsidRPr="00AA62BB" w:rsidRDefault="00045FB3" w:rsidP="00F641F2">
      <w:pPr>
        <w:bidi/>
        <w:spacing w:line="276" w:lineRule="auto"/>
        <w:ind w:left="432"/>
        <w:contextualSpacing/>
        <w:jc w:val="both"/>
        <w:rPr>
          <w:rFonts w:ascii="David" w:eastAsia="Times New Roman" w:hAnsi="David" w:cs="David"/>
          <w:sz w:val="24"/>
          <w:szCs w:val="24"/>
        </w:rPr>
      </w:pPr>
      <w:r w:rsidRPr="00AA62BB">
        <w:rPr>
          <w:rFonts w:ascii="David" w:eastAsia="Times New Roman" w:hAnsi="David" w:cs="David"/>
          <w:sz w:val="24"/>
          <w:szCs w:val="24"/>
          <w:rtl/>
        </w:rPr>
        <w:t>החיישן שולח גלי קול ומודד את הזמן שלקח לגל לחזור לאחר שפגע באובייקט.</w:t>
      </w:r>
    </w:p>
    <w:p w14:paraId="071BF126" w14:textId="77777777" w:rsidR="004D02F5" w:rsidRPr="00AA62BB" w:rsidRDefault="00045FB3" w:rsidP="004D02F5">
      <w:pPr>
        <w:bidi/>
        <w:spacing w:line="276" w:lineRule="auto"/>
        <w:ind w:left="432"/>
        <w:contextualSpacing/>
        <w:jc w:val="both"/>
        <w:rPr>
          <w:rFonts w:ascii="David" w:eastAsia="Times New Roman" w:hAnsi="David" w:cs="David"/>
          <w:sz w:val="24"/>
          <w:szCs w:val="24"/>
        </w:rPr>
      </w:pPr>
      <w:r w:rsidRPr="00AA62BB">
        <w:rPr>
          <w:rFonts w:ascii="David" w:eastAsia="Times New Roman" w:hAnsi="David" w:cs="David"/>
          <w:sz w:val="24"/>
          <w:szCs w:val="24"/>
          <w:rtl/>
        </w:rPr>
        <w:t xml:space="preserve">נוסחה: </w:t>
      </w:r>
      <m:oMath>
        <m:r>
          <m:rPr>
            <m:sty m:val="p"/>
          </m:rPr>
          <w:rPr>
            <w:rFonts w:ascii="Cambria Math" w:eastAsia="Times New Roman" w:hAnsi="Cambria Math" w:cs="David"/>
            <w:sz w:val="24"/>
            <w:szCs w:val="24"/>
          </w:rPr>
          <m:t>Distance =</m:t>
        </m:r>
        <m:f>
          <m:fPr>
            <m:ctrlPr>
              <w:rPr>
                <w:rFonts w:ascii="Cambria Math" w:eastAsia="Times New Roman" w:hAnsi="Cambria Math" w:cs="David"/>
                <w:sz w:val="24"/>
                <w:szCs w:val="24"/>
              </w:rPr>
            </m:ctrlPr>
          </m:fPr>
          <m:num>
            <m:d>
              <m:dPr>
                <m:ctrlPr>
                  <w:rPr>
                    <w:rFonts w:ascii="Cambria Math" w:eastAsia="Times New Roman" w:hAnsi="Cambria Math" w:cs="David"/>
                    <w:sz w:val="24"/>
                    <w:szCs w:val="24"/>
                  </w:rPr>
                </m:ctrlPr>
              </m:dPr>
              <m:e>
                <m:r>
                  <m:rPr>
                    <m:sty m:val="p"/>
                  </m:rPr>
                  <w:rPr>
                    <w:rFonts w:ascii="Cambria Math" w:eastAsia="Times New Roman" w:hAnsi="Cambria Math" w:cs="David"/>
                    <w:sz w:val="24"/>
                    <w:szCs w:val="24"/>
                  </w:rPr>
                  <m:t>Speed of Sound*Time taken</m:t>
                </m:r>
              </m:e>
            </m:d>
          </m:num>
          <m:den>
            <m:r>
              <m:rPr>
                <m:sty m:val="p"/>
              </m:rPr>
              <w:rPr>
                <w:rFonts w:ascii="Cambria Math" w:eastAsia="Times New Roman" w:hAnsi="Cambria Math" w:cs="David"/>
                <w:sz w:val="24"/>
                <w:szCs w:val="24"/>
              </w:rPr>
              <m:t>2</m:t>
            </m:r>
          </m:den>
        </m:f>
        <m:r>
          <m:rPr>
            <m:sty m:val="p"/>
          </m:rPr>
          <w:rPr>
            <w:rFonts w:ascii="Cambria Math" w:eastAsia="Times New Roman" w:hAnsi="Cambria Math" w:cs="David"/>
            <w:sz w:val="24"/>
            <w:szCs w:val="24"/>
          </w:rPr>
          <m:t xml:space="preserve">  </m:t>
        </m:r>
      </m:oMath>
    </w:p>
    <w:p w14:paraId="55FEF80D" w14:textId="77777777" w:rsidR="00045FB3" w:rsidRPr="00AA62BB" w:rsidRDefault="00045FB3" w:rsidP="00F641F2">
      <w:pPr>
        <w:bidi/>
        <w:spacing w:line="276" w:lineRule="auto"/>
        <w:ind w:left="432"/>
        <w:contextualSpacing/>
        <w:jc w:val="both"/>
        <w:rPr>
          <w:rFonts w:ascii="David" w:eastAsia="Times New Roman" w:hAnsi="David" w:cs="David"/>
          <w:sz w:val="24"/>
          <w:szCs w:val="24"/>
        </w:rPr>
      </w:pPr>
      <w:r w:rsidRPr="00AA62BB">
        <w:rPr>
          <w:rFonts w:ascii="David" w:eastAsia="Times New Roman" w:hAnsi="David" w:cs="David"/>
          <w:sz w:val="24"/>
          <w:szCs w:val="24"/>
          <w:rtl/>
        </w:rPr>
        <w:t>הפונקציה לחישוב המרחק כבר בנויה וניתן לראות זאת בנספחים.</w:t>
      </w:r>
    </w:p>
    <w:p w14:paraId="317EDBDF" w14:textId="77777777" w:rsidR="000C0F4C" w:rsidRPr="00AA62BB" w:rsidRDefault="002F1205" w:rsidP="00F641F2">
      <w:pPr>
        <w:bidi/>
        <w:spacing w:line="276" w:lineRule="auto"/>
        <w:ind w:left="432"/>
        <w:contextualSpacing/>
        <w:jc w:val="both"/>
        <w:rPr>
          <w:rFonts w:ascii="David" w:eastAsia="Times New Roman" w:hAnsi="David" w:cs="David"/>
          <w:sz w:val="24"/>
          <w:szCs w:val="24"/>
          <w:rtl/>
        </w:rPr>
      </w:pPr>
      <w:r w:rsidRPr="00AA62BB">
        <w:rPr>
          <w:rFonts w:ascii="David" w:eastAsia="Times New Roman" w:hAnsi="David" w:cs="David"/>
          <w:sz w:val="24"/>
          <w:szCs w:val="24"/>
          <w:rtl/>
        </w:rPr>
        <w:t>הניסויים שביצענו היו: לקחת כמה סוגי מכשולים כגון:</w:t>
      </w:r>
      <w:r w:rsidRPr="00AA62BB">
        <w:rPr>
          <w:rFonts w:ascii="David" w:eastAsia="Times New Roman" w:hAnsi="David" w:cs="David"/>
          <w:sz w:val="24"/>
          <w:szCs w:val="24"/>
        </w:rPr>
        <w:t xml:space="preserve"> </w:t>
      </w:r>
      <w:r w:rsidRPr="00AA62BB">
        <w:rPr>
          <w:rFonts w:ascii="David" w:eastAsia="Times New Roman" w:hAnsi="David" w:cs="David"/>
          <w:sz w:val="24"/>
          <w:szCs w:val="24"/>
          <w:rtl/>
        </w:rPr>
        <w:t>בד, מתכת, קרטון ואדם.</w:t>
      </w:r>
    </w:p>
    <w:p w14:paraId="6AC5C8FC" w14:textId="77777777" w:rsidR="000C0F4C" w:rsidRPr="00AA62BB" w:rsidRDefault="000C0F4C" w:rsidP="000C0F4C">
      <w:pPr>
        <w:bidi/>
        <w:spacing w:line="276" w:lineRule="auto"/>
        <w:ind w:left="432"/>
        <w:contextualSpacing/>
        <w:rPr>
          <w:rFonts w:ascii="David" w:eastAsia="Times New Roman" w:hAnsi="David" w:cs="David"/>
          <w:sz w:val="24"/>
          <w:szCs w:val="24"/>
          <w:rtl/>
        </w:rPr>
      </w:pPr>
    </w:p>
    <w:p w14:paraId="40BC569F" w14:textId="77777777" w:rsidR="000C0F4C" w:rsidRPr="00AA62BB" w:rsidRDefault="000C0F4C" w:rsidP="000C0F4C">
      <w:pPr>
        <w:bidi/>
        <w:spacing w:line="276" w:lineRule="auto"/>
        <w:ind w:left="432"/>
        <w:contextualSpacing/>
        <w:rPr>
          <w:rFonts w:ascii="David" w:eastAsia="Times New Roman" w:hAnsi="David" w:cs="David"/>
          <w:sz w:val="24"/>
          <w:szCs w:val="24"/>
          <w:rtl/>
        </w:rPr>
      </w:pPr>
    </w:p>
    <w:p w14:paraId="1453DAF8" w14:textId="77777777" w:rsidR="000C0F4C" w:rsidRPr="00AA62BB" w:rsidRDefault="000C0F4C" w:rsidP="000C0F4C">
      <w:pPr>
        <w:bidi/>
        <w:spacing w:line="276" w:lineRule="auto"/>
        <w:ind w:left="432"/>
        <w:contextualSpacing/>
        <w:rPr>
          <w:rFonts w:ascii="David" w:eastAsia="Times New Roman" w:hAnsi="David" w:cs="David"/>
          <w:sz w:val="24"/>
          <w:szCs w:val="24"/>
          <w:rtl/>
        </w:rPr>
      </w:pPr>
    </w:p>
    <w:p w14:paraId="70042153" w14:textId="77777777" w:rsidR="000C0F4C" w:rsidRPr="00AA62BB" w:rsidRDefault="00494193" w:rsidP="000C0F4C">
      <w:pPr>
        <w:bidi/>
        <w:spacing w:line="276" w:lineRule="auto"/>
        <w:ind w:left="432"/>
        <w:contextualSpacing/>
        <w:rPr>
          <w:rFonts w:ascii="David" w:eastAsia="Times New Roman" w:hAnsi="David" w:cs="David"/>
          <w:sz w:val="24"/>
          <w:szCs w:val="24"/>
          <w:rtl/>
        </w:rPr>
      </w:pPr>
      <w:r w:rsidRPr="00AA62BB">
        <w:rPr>
          <w:rFonts w:ascii="David" w:hAnsi="David" w:cs="David"/>
          <w:noProof/>
          <w:sz w:val="24"/>
          <w:szCs w:val="24"/>
        </w:rPr>
        <w:lastRenderedPageBreak/>
        <w:drawing>
          <wp:anchor distT="0" distB="0" distL="114300" distR="114300" simplePos="0" relativeHeight="251640832" behindDoc="1" locked="0" layoutInCell="1" allowOverlap="1" wp14:anchorId="3F85EC40" wp14:editId="60201DBA">
            <wp:simplePos x="0" y="0"/>
            <wp:positionH relativeFrom="column">
              <wp:posOffset>2651125</wp:posOffset>
            </wp:positionH>
            <wp:positionV relativeFrom="paragraph">
              <wp:posOffset>325120</wp:posOffset>
            </wp:positionV>
            <wp:extent cx="3333115" cy="2019300"/>
            <wp:effectExtent l="0" t="0" r="635" b="0"/>
            <wp:wrapTight wrapText="bothSides">
              <wp:wrapPolygon edited="0">
                <wp:start x="0" y="0"/>
                <wp:lineTo x="0" y="21396"/>
                <wp:lineTo x="21481" y="21396"/>
                <wp:lineTo x="21481" y="0"/>
                <wp:lineTo x="0" y="0"/>
              </wp:wrapPolygon>
            </wp:wrapTight>
            <wp:docPr id="145245075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50751" name=""/>
                    <pic:cNvPicPr/>
                  </pic:nvPicPr>
                  <pic:blipFill>
                    <a:blip r:embed="rId38" cstate="print">
                      <a:extLst>
                        <a:ext uri="{28A0092B-C50C-407E-A947-70E740481C1C}">
                          <a14:useLocalDpi xmlns:a14="http://schemas.microsoft.com/office/drawing/2010/main" val="0"/>
                        </a:ext>
                        <a:ext uri="{96DAC541-7B7A-43D3-8B79-37D633B846F1}">
                          <asvg:svgBlip xmlns:ve="http://schemas.openxmlformats.org/markup-compatibility/2006"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9"/>
                        </a:ext>
                      </a:extLst>
                    </a:blip>
                    <a:stretch>
                      <a:fillRect/>
                    </a:stretch>
                  </pic:blipFill>
                  <pic:spPr>
                    <a:xfrm>
                      <a:off x="0" y="0"/>
                      <a:ext cx="3333115" cy="2019300"/>
                    </a:xfrm>
                    <a:prstGeom prst="rect">
                      <a:avLst/>
                    </a:prstGeom>
                  </pic:spPr>
                </pic:pic>
              </a:graphicData>
            </a:graphic>
          </wp:anchor>
        </w:drawing>
      </w:r>
      <w:r w:rsidRPr="00AA62BB">
        <w:rPr>
          <w:rFonts w:ascii="David" w:eastAsia="Times New Roman" w:hAnsi="David" w:cs="David"/>
          <w:sz w:val="24"/>
          <w:szCs w:val="24"/>
          <w:rtl/>
        </w:rPr>
        <w:t>להלן התוצאות:</w:t>
      </w:r>
    </w:p>
    <w:p w14:paraId="697F670F" w14:textId="134BA2B9" w:rsidR="004D02F5" w:rsidRPr="00AA62BB" w:rsidRDefault="00D86A9F" w:rsidP="000C0F4C">
      <w:pPr>
        <w:bidi/>
        <w:spacing w:line="276" w:lineRule="auto"/>
        <w:ind w:left="432"/>
        <w:contextualSpacing/>
        <w:rPr>
          <w:rFonts w:ascii="David" w:eastAsia="Times New Roman" w:hAnsi="David" w:cs="David"/>
          <w:i/>
          <w:iCs/>
          <w:sz w:val="24"/>
          <w:szCs w:val="24"/>
          <w:rtl/>
        </w:rPr>
      </w:pPr>
      <w:r>
        <w:rPr>
          <w:rFonts w:ascii="David" w:hAnsi="David" w:cs="David"/>
          <w:noProof/>
          <w:rtl/>
        </w:rPr>
        <mc:AlternateContent>
          <mc:Choice Requires="wps">
            <w:drawing>
              <wp:anchor distT="0" distB="0" distL="114300" distR="114300" simplePos="0" relativeHeight="251659264" behindDoc="1" locked="0" layoutInCell="1" allowOverlap="1" wp14:anchorId="1A56FD6B" wp14:editId="4B2141BC">
                <wp:simplePos x="0" y="0"/>
                <wp:positionH relativeFrom="column">
                  <wp:posOffset>-830580</wp:posOffset>
                </wp:positionH>
                <wp:positionV relativeFrom="paragraph">
                  <wp:posOffset>4662170</wp:posOffset>
                </wp:positionV>
                <wp:extent cx="3348990" cy="258445"/>
                <wp:effectExtent l="0" t="0" r="0" b="0"/>
                <wp:wrapTight wrapText="bothSides">
                  <wp:wrapPolygon edited="0">
                    <wp:start x="0" y="0"/>
                    <wp:lineTo x="0" y="20698"/>
                    <wp:lineTo x="21502" y="20698"/>
                    <wp:lineTo x="21502" y="0"/>
                    <wp:lineTo x="0" y="0"/>
                  </wp:wrapPolygon>
                </wp:wrapTight>
                <wp:docPr id="12" name="תיבת טקסט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8990" cy="258445"/>
                        </a:xfrm>
                        <a:prstGeom prst="rect">
                          <a:avLst/>
                        </a:prstGeom>
                        <a:solidFill>
                          <a:prstClr val="white"/>
                        </a:solidFill>
                        <a:ln>
                          <a:noFill/>
                        </a:ln>
                      </wps:spPr>
                      <wps:txbx>
                        <w:txbxContent>
                          <w:p w14:paraId="527E12BD" w14:textId="77777777" w:rsidR="00CF7C4C" w:rsidRPr="00A822A0" w:rsidRDefault="00CF7C4C" w:rsidP="00107D91">
                            <w:pPr>
                              <w:pStyle w:val="a4"/>
                              <w:bidi/>
                              <w:rPr>
                                <w:rFonts w:cs="David"/>
                                <w:i/>
                                <w:noProof/>
                                <w:szCs w:val="24"/>
                              </w:rPr>
                            </w:pPr>
                            <w:r>
                              <w:rPr>
                                <w:rtl/>
                              </w:rPr>
                              <w:t xml:space="preserve">איור </w:t>
                            </w:r>
                            <w:r>
                              <w:rPr>
                                <w:rFonts w:hint="cs"/>
                                <w:rtl/>
                              </w:rPr>
                              <w:t>6: תוצאות ניסוי בד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56FD6B" id="תיבת טקסט 12" o:spid="_x0000_s1068" type="#_x0000_t202" style="position:absolute;left:0;text-align:left;margin-left:-65.4pt;margin-top:367.1pt;width:263.7pt;height:2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" stroked="f">
                <v:path arrowok="t"/>
                <v:textbox style="mso-fit-shape-to-text:t" inset="0,0,0,0">
                  <w:txbxContent>
                    <w:p w14:paraId="527E12BD" w14:textId="77777777" w:rsidR="00CF7C4C" w:rsidRPr="00A822A0" w:rsidRDefault="00CF7C4C" w:rsidP="00107D91">
                      <w:pPr>
                        <w:pStyle w:val="a4"/>
                        <w:bidi/>
                        <w:rPr>
                          <w:rFonts w:cs="David"/>
                          <w:i/>
                          <w:noProof/>
                          <w:szCs w:val="24"/>
                        </w:rPr>
                      </w:pPr>
                      <w:r>
                        <w:rPr>
                          <w:rtl/>
                        </w:rPr>
                        <w:t xml:space="preserve">איור </w:t>
                      </w:r>
                      <w:r>
                        <w:rPr>
                          <w:rFonts w:hint="cs"/>
                          <w:rtl/>
                        </w:rPr>
                        <w:t>6: תוצאות ניסוי בד</w:t>
                      </w:r>
                    </w:p>
                  </w:txbxContent>
                </v:textbox>
                <w10:wrap type="tight"/>
              </v:shape>
            </w:pict>
          </mc:Fallback>
        </mc:AlternateContent>
      </w:r>
      <w:r>
        <w:rPr>
          <w:rFonts w:ascii="David" w:hAnsi="David" w:cs="David"/>
          <w:noProof/>
          <w:rtl/>
        </w:rPr>
        <mc:AlternateContent>
          <mc:Choice Requires="wps">
            <w:drawing>
              <wp:anchor distT="0" distB="0" distL="114300" distR="114300" simplePos="0" relativeHeight="251657216" behindDoc="1" locked="0" layoutInCell="1" allowOverlap="1" wp14:anchorId="1644B143" wp14:editId="55E3A8FB">
                <wp:simplePos x="0" y="0"/>
                <wp:positionH relativeFrom="column">
                  <wp:posOffset>2650490</wp:posOffset>
                </wp:positionH>
                <wp:positionV relativeFrom="paragraph">
                  <wp:posOffset>4650105</wp:posOffset>
                </wp:positionV>
                <wp:extent cx="3322320" cy="258445"/>
                <wp:effectExtent l="0" t="0" r="0" b="0"/>
                <wp:wrapTight wrapText="bothSides">
                  <wp:wrapPolygon edited="0">
                    <wp:start x="0" y="0"/>
                    <wp:lineTo x="0" y="20698"/>
                    <wp:lineTo x="21427" y="20698"/>
                    <wp:lineTo x="21427" y="0"/>
                    <wp:lineTo x="0" y="0"/>
                  </wp:wrapPolygon>
                </wp:wrapTight>
                <wp:docPr id="11" name="תיבת טקסט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2320" cy="258445"/>
                        </a:xfrm>
                        <a:prstGeom prst="rect">
                          <a:avLst/>
                        </a:prstGeom>
                        <a:solidFill>
                          <a:prstClr val="white"/>
                        </a:solidFill>
                        <a:ln>
                          <a:noFill/>
                        </a:ln>
                      </wps:spPr>
                      <wps:txbx>
                        <w:txbxContent>
                          <w:p w14:paraId="5A539026" w14:textId="77777777" w:rsidR="00CF7C4C" w:rsidRPr="00A50BC1" w:rsidRDefault="00CF7C4C" w:rsidP="00107D91">
                            <w:pPr>
                              <w:pStyle w:val="a4"/>
                              <w:bidi/>
                              <w:rPr>
                                <w:rFonts w:cs="David"/>
                                <w:i/>
                                <w:noProof/>
                                <w:szCs w:val="24"/>
                              </w:rPr>
                            </w:pPr>
                            <w:r>
                              <w:rPr>
                                <w:rtl/>
                              </w:rPr>
                              <w:t xml:space="preserve">איור </w:t>
                            </w:r>
                            <w:r>
                              <w:rPr>
                                <w:rFonts w:hint="cs"/>
                                <w:rtl/>
                              </w:rPr>
                              <w:t>5: תוצאות ניסוי קרטון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44B143" id="תיבת טקסט 11" o:spid="_x0000_s1069" type="#_x0000_t202" style="position:absolute;left:0;text-align:left;margin-left:208.7pt;margin-top:366.15pt;width:261.6pt;height:2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" stroked="f">
                <v:path arrowok="t"/>
                <v:textbox style="mso-fit-shape-to-text:t" inset="0,0,0,0">
                  <w:txbxContent>
                    <w:p w14:paraId="5A539026" w14:textId="77777777" w:rsidR="00CF7C4C" w:rsidRPr="00A50BC1" w:rsidRDefault="00CF7C4C" w:rsidP="00107D91">
                      <w:pPr>
                        <w:pStyle w:val="a4"/>
                        <w:bidi/>
                        <w:rPr>
                          <w:rFonts w:cs="David"/>
                          <w:i/>
                          <w:noProof/>
                          <w:szCs w:val="24"/>
                        </w:rPr>
                      </w:pPr>
                      <w:r>
                        <w:rPr>
                          <w:rtl/>
                        </w:rPr>
                        <w:t xml:space="preserve">איור </w:t>
                      </w:r>
                      <w:r>
                        <w:rPr>
                          <w:rFonts w:hint="cs"/>
                          <w:rtl/>
                        </w:rPr>
                        <w:t>5: תוצאות ניסוי קרטון</w:t>
                      </w:r>
                    </w:p>
                  </w:txbxContent>
                </v:textbox>
                <w10:wrap type="tight"/>
              </v:shape>
            </w:pict>
          </mc:Fallback>
        </mc:AlternateContent>
      </w:r>
      <w:r w:rsidR="004D02F5" w:rsidRPr="00AA62BB">
        <w:rPr>
          <w:rFonts w:ascii="David" w:hAnsi="David" w:cs="David"/>
          <w:noProof/>
          <w:sz w:val="24"/>
          <w:szCs w:val="24"/>
        </w:rPr>
        <w:drawing>
          <wp:anchor distT="0" distB="0" distL="114300" distR="114300" simplePos="0" relativeHeight="251641856" behindDoc="1" locked="0" layoutInCell="1" allowOverlap="1" wp14:anchorId="64512470" wp14:editId="19D67D4D">
            <wp:simplePos x="0" y="0"/>
            <wp:positionH relativeFrom="column">
              <wp:posOffset>-837944</wp:posOffset>
            </wp:positionH>
            <wp:positionV relativeFrom="paragraph">
              <wp:posOffset>2630722</wp:posOffset>
            </wp:positionV>
            <wp:extent cx="3355975" cy="2025650"/>
            <wp:effectExtent l="0" t="0" r="0" b="0"/>
            <wp:wrapTight wrapText="bothSides">
              <wp:wrapPolygon edited="0">
                <wp:start x="0" y="0"/>
                <wp:lineTo x="0" y="21329"/>
                <wp:lineTo x="21457" y="21329"/>
                <wp:lineTo x="21457" y="0"/>
                <wp:lineTo x="0" y="0"/>
              </wp:wrapPolygon>
            </wp:wrapTight>
            <wp:docPr id="92496674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6745" name=""/>
                    <pic:cNvPicPr/>
                  </pic:nvPicPr>
                  <pic:blipFill>
                    <a:blip r:embed="rId40" cstate="print">
                      <a:extLst>
                        <a:ext uri="{28A0092B-C50C-407E-A947-70E740481C1C}">
                          <a14:useLocalDpi xmlns:a14="http://schemas.microsoft.com/office/drawing/2010/main" val="0"/>
                        </a:ext>
                        <a:ext uri="{96DAC541-7B7A-43D3-8B79-37D633B846F1}">
                          <asvg:svgBlip xmlns:ve="http://schemas.openxmlformats.org/markup-compatibility/2006"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1"/>
                        </a:ext>
                      </a:extLst>
                    </a:blip>
                    <a:stretch>
                      <a:fillRect/>
                    </a:stretch>
                  </pic:blipFill>
                  <pic:spPr>
                    <a:xfrm>
                      <a:off x="0" y="0"/>
                      <a:ext cx="3355975" cy="2025650"/>
                    </a:xfrm>
                    <a:prstGeom prst="rect">
                      <a:avLst/>
                    </a:prstGeom>
                  </pic:spPr>
                </pic:pic>
              </a:graphicData>
            </a:graphic>
          </wp:anchor>
        </w:drawing>
      </w:r>
      <w:r>
        <w:rPr>
          <w:rFonts w:ascii="David" w:hAnsi="David" w:cs="David"/>
          <w:noProof/>
          <w:rtl/>
        </w:rPr>
        <mc:AlternateContent>
          <mc:Choice Requires="wps">
            <w:drawing>
              <wp:anchor distT="0" distB="0" distL="114300" distR="114300" simplePos="0" relativeHeight="251655168" behindDoc="1" locked="0" layoutInCell="1" allowOverlap="1" wp14:anchorId="6772CE94" wp14:editId="5491BDD3">
                <wp:simplePos x="0" y="0"/>
                <wp:positionH relativeFrom="column">
                  <wp:posOffset>-850265</wp:posOffset>
                </wp:positionH>
                <wp:positionV relativeFrom="paragraph">
                  <wp:posOffset>2209800</wp:posOffset>
                </wp:positionV>
                <wp:extent cx="3355975" cy="258445"/>
                <wp:effectExtent l="0" t="0" r="0" b="0"/>
                <wp:wrapTight wrapText="bothSides">
                  <wp:wrapPolygon edited="0">
                    <wp:start x="0" y="0"/>
                    <wp:lineTo x="0" y="20698"/>
                    <wp:lineTo x="21457" y="20698"/>
                    <wp:lineTo x="21457" y="0"/>
                    <wp:lineTo x="0" y="0"/>
                  </wp:wrapPolygon>
                </wp:wrapTight>
                <wp:docPr id="10" name="תיבת טקסט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5975" cy="258445"/>
                        </a:xfrm>
                        <a:prstGeom prst="rect">
                          <a:avLst/>
                        </a:prstGeom>
                        <a:solidFill>
                          <a:prstClr val="white"/>
                        </a:solidFill>
                        <a:ln>
                          <a:noFill/>
                        </a:ln>
                      </wps:spPr>
                      <wps:txbx>
                        <w:txbxContent>
                          <w:p w14:paraId="3DFA3FEB" w14:textId="4FBE7326" w:rsidR="00CF7C4C" w:rsidRPr="00855B67" w:rsidRDefault="00CF7C4C" w:rsidP="00107D91">
                            <w:pPr>
                              <w:pStyle w:val="a4"/>
                              <w:bidi/>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w:t>
                            </w:r>
                            <w:r>
                              <w:rPr>
                                <w:rtl/>
                              </w:rPr>
                              <w:fldChar w:fldCharType="end"/>
                            </w:r>
                            <w:r>
                              <w:rPr>
                                <w:rFonts w:hint="cs"/>
                                <w:rtl/>
                              </w:rPr>
                              <w:t>: תוצאות ניסוי מתכת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72CE94" id="תיבת טקסט 10" o:spid="_x0000_s1070" type="#_x0000_t202" style="position:absolute;left:0;text-align:left;margin-left:-66.95pt;margin-top:174pt;width:264.25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" stroked="f">
                <v:path arrowok="t"/>
                <v:textbox style="mso-fit-shape-to-text:t" inset="0,0,0,0">
                  <w:txbxContent>
                    <w:p w14:paraId="3DFA3FEB" w14:textId="4FBE7326" w:rsidR="00CF7C4C" w:rsidRPr="00855B67" w:rsidRDefault="00CF7C4C" w:rsidP="00107D91">
                      <w:pPr>
                        <w:pStyle w:val="a4"/>
                        <w:bidi/>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w:t>
                      </w:r>
                      <w:r>
                        <w:rPr>
                          <w:rtl/>
                        </w:rPr>
                        <w:fldChar w:fldCharType="end"/>
                      </w:r>
                      <w:r>
                        <w:rPr>
                          <w:rFonts w:hint="cs"/>
                          <w:rtl/>
                        </w:rPr>
                        <w:t>: תוצאות ניסוי מתכת</w:t>
                      </w:r>
                    </w:p>
                  </w:txbxContent>
                </v:textbox>
                <w10:wrap type="tight"/>
              </v:shape>
            </w:pict>
          </mc:Fallback>
        </mc:AlternateContent>
      </w:r>
      <w:r>
        <w:rPr>
          <w:rFonts w:ascii="David" w:hAnsi="David" w:cs="David"/>
          <w:noProof/>
          <w:rtl/>
        </w:rPr>
        <mc:AlternateContent>
          <mc:Choice Requires="wps">
            <w:drawing>
              <wp:anchor distT="0" distB="0" distL="114300" distR="114300" simplePos="0" relativeHeight="251653120" behindDoc="1" locked="0" layoutInCell="1" allowOverlap="1" wp14:anchorId="3A6BDF07" wp14:editId="762C3319">
                <wp:simplePos x="0" y="0"/>
                <wp:positionH relativeFrom="column">
                  <wp:posOffset>2651125</wp:posOffset>
                </wp:positionH>
                <wp:positionV relativeFrom="paragraph">
                  <wp:posOffset>2205990</wp:posOffset>
                </wp:positionV>
                <wp:extent cx="3333115" cy="258445"/>
                <wp:effectExtent l="0" t="0" r="0" b="0"/>
                <wp:wrapTight wrapText="bothSides">
                  <wp:wrapPolygon edited="0">
                    <wp:start x="0" y="0"/>
                    <wp:lineTo x="0" y="20698"/>
                    <wp:lineTo x="21481" y="20698"/>
                    <wp:lineTo x="21481" y="0"/>
                    <wp:lineTo x="0" y="0"/>
                  </wp:wrapPolygon>
                </wp:wrapTight>
                <wp:docPr id="9" name="תיבת טקסט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115" cy="258445"/>
                        </a:xfrm>
                        <a:prstGeom prst="rect">
                          <a:avLst/>
                        </a:prstGeom>
                        <a:solidFill>
                          <a:prstClr val="white"/>
                        </a:solidFill>
                        <a:ln>
                          <a:noFill/>
                        </a:ln>
                      </wps:spPr>
                      <wps:txbx>
                        <w:txbxContent>
                          <w:p w14:paraId="05919583" w14:textId="16DE2D66" w:rsidR="00CF7C4C" w:rsidRPr="00BC1801" w:rsidRDefault="00CF7C4C" w:rsidP="00107D91">
                            <w:pPr>
                              <w:pStyle w:val="a4"/>
                              <w:bidi/>
                              <w:rPr>
                                <w:rFonts w:cs="David"/>
                                <w:noProof/>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w:t>
                            </w:r>
                            <w:r>
                              <w:rPr>
                                <w:rtl/>
                              </w:rPr>
                              <w:fldChar w:fldCharType="end"/>
                            </w:r>
                            <w:r>
                              <w:rPr>
                                <w:rFonts w:hint="cs"/>
                                <w:rtl/>
                              </w:rPr>
                              <w:t>: תוצאות ניסוי אדם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6BDF07" id="תיבת טקסט 9" o:spid="_x0000_s1071" type="#_x0000_t202" style="position:absolute;left:0;text-align:left;margin-left:208.75pt;margin-top:173.7pt;width:262.45pt;height:2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" stroked="f">
                <v:path arrowok="t"/>
                <v:textbox style="mso-fit-shape-to-text:t" inset="0,0,0,0">
                  <w:txbxContent>
                    <w:p w14:paraId="05919583" w14:textId="16DE2D66" w:rsidR="00CF7C4C" w:rsidRPr="00BC1801" w:rsidRDefault="00CF7C4C" w:rsidP="00107D91">
                      <w:pPr>
                        <w:pStyle w:val="a4"/>
                        <w:bidi/>
                        <w:rPr>
                          <w:rFonts w:cs="David"/>
                          <w:noProof/>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w:t>
                      </w:r>
                      <w:r>
                        <w:rPr>
                          <w:rtl/>
                        </w:rPr>
                        <w:fldChar w:fldCharType="end"/>
                      </w:r>
                      <w:r>
                        <w:rPr>
                          <w:rFonts w:hint="cs"/>
                          <w:rtl/>
                        </w:rPr>
                        <w:t>: תוצאות ניסוי אדם</w:t>
                      </w:r>
                    </w:p>
                  </w:txbxContent>
                </v:textbox>
                <w10:wrap type="tight"/>
              </v:shape>
            </w:pict>
          </mc:Fallback>
        </mc:AlternateContent>
      </w:r>
      <w:r w:rsidR="004D02F5" w:rsidRPr="00AA62BB">
        <w:rPr>
          <w:rFonts w:ascii="David" w:hAnsi="David" w:cs="David"/>
          <w:i/>
          <w:iCs/>
          <w:noProof/>
          <w:sz w:val="24"/>
          <w:szCs w:val="24"/>
        </w:rPr>
        <w:drawing>
          <wp:anchor distT="0" distB="0" distL="114300" distR="114300" simplePos="0" relativeHeight="251643904" behindDoc="1" locked="0" layoutInCell="1" allowOverlap="1" wp14:anchorId="5757F286" wp14:editId="18B1320E">
            <wp:simplePos x="0" y="0"/>
            <wp:positionH relativeFrom="column">
              <wp:posOffset>-842645</wp:posOffset>
            </wp:positionH>
            <wp:positionV relativeFrom="paragraph">
              <wp:posOffset>150495</wp:posOffset>
            </wp:positionV>
            <wp:extent cx="3348990" cy="2018030"/>
            <wp:effectExtent l="0" t="0" r="3810" b="1270"/>
            <wp:wrapTight wrapText="bothSides">
              <wp:wrapPolygon edited="0">
                <wp:start x="0" y="0"/>
                <wp:lineTo x="0" y="21410"/>
                <wp:lineTo x="21502" y="21410"/>
                <wp:lineTo x="21502" y="0"/>
                <wp:lineTo x="0" y="0"/>
              </wp:wrapPolygon>
            </wp:wrapTight>
            <wp:docPr id="404662326"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62326" name=""/>
                    <pic:cNvPicPr/>
                  </pic:nvPicPr>
                  <pic:blipFill>
                    <a:blip r:embed="rId42" cstate="print">
                      <a:extLst>
                        <a:ext uri="{28A0092B-C50C-407E-A947-70E740481C1C}">
                          <a14:useLocalDpi xmlns:a14="http://schemas.microsoft.com/office/drawing/2010/main" val="0"/>
                        </a:ext>
                        <a:ext uri="{96DAC541-7B7A-43D3-8B79-37D633B846F1}">
                          <asvg:svgBlip xmlns:ve="http://schemas.openxmlformats.org/markup-compatibility/2006"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3"/>
                        </a:ext>
                      </a:extLst>
                    </a:blip>
                    <a:stretch>
                      <a:fillRect/>
                    </a:stretch>
                  </pic:blipFill>
                  <pic:spPr>
                    <a:xfrm>
                      <a:off x="0" y="0"/>
                      <a:ext cx="3348990" cy="2018030"/>
                    </a:xfrm>
                    <a:prstGeom prst="rect">
                      <a:avLst/>
                    </a:prstGeom>
                  </pic:spPr>
                </pic:pic>
              </a:graphicData>
            </a:graphic>
          </wp:anchor>
        </w:drawing>
      </w:r>
    </w:p>
    <w:p w14:paraId="57A198AB" w14:textId="77777777" w:rsidR="004D02F5" w:rsidRPr="00AA62BB" w:rsidRDefault="004D02F5" w:rsidP="004D02F5">
      <w:pPr>
        <w:bidi/>
        <w:spacing w:line="276" w:lineRule="auto"/>
        <w:ind w:left="432"/>
        <w:contextualSpacing/>
        <w:rPr>
          <w:rFonts w:ascii="David" w:eastAsia="Times New Roman" w:hAnsi="David" w:cs="David"/>
          <w:i/>
          <w:iCs/>
          <w:sz w:val="24"/>
          <w:szCs w:val="24"/>
          <w:rtl/>
        </w:rPr>
      </w:pPr>
      <w:r w:rsidRPr="00AA62BB">
        <w:rPr>
          <w:rFonts w:ascii="David" w:hAnsi="David" w:cs="David"/>
          <w:noProof/>
          <w:sz w:val="24"/>
          <w:szCs w:val="24"/>
        </w:rPr>
        <w:drawing>
          <wp:anchor distT="0" distB="0" distL="114300" distR="114300" simplePos="0" relativeHeight="251642880" behindDoc="1" locked="0" layoutInCell="1" allowOverlap="1" wp14:anchorId="68D49B7A" wp14:editId="60DA132F">
            <wp:simplePos x="0" y="0"/>
            <wp:positionH relativeFrom="column">
              <wp:posOffset>2659693</wp:posOffset>
            </wp:positionH>
            <wp:positionV relativeFrom="paragraph">
              <wp:posOffset>2460625</wp:posOffset>
            </wp:positionV>
            <wp:extent cx="3322320" cy="2005965"/>
            <wp:effectExtent l="0" t="0" r="0" b="0"/>
            <wp:wrapTight wrapText="bothSides">
              <wp:wrapPolygon edited="0">
                <wp:start x="0" y="0"/>
                <wp:lineTo x="0" y="21333"/>
                <wp:lineTo x="21427" y="21333"/>
                <wp:lineTo x="21427" y="0"/>
                <wp:lineTo x="0" y="0"/>
              </wp:wrapPolygon>
            </wp:wrapTight>
            <wp:docPr id="125790093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0930" name=""/>
                    <pic:cNvPicPr/>
                  </pic:nvPicPr>
                  <pic:blipFill>
                    <a:blip r:embed="rId44" cstate="print">
                      <a:extLst>
                        <a:ext uri="{28A0092B-C50C-407E-A947-70E740481C1C}">
                          <a14:useLocalDpi xmlns:a14="http://schemas.microsoft.com/office/drawing/2010/main" val="0"/>
                        </a:ext>
                        <a:ext uri="{96DAC541-7B7A-43D3-8B79-37D633B846F1}">
                          <asvg:svgBlip xmlns:ve="http://schemas.openxmlformats.org/markup-compatibility/2006"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5"/>
                        </a:ext>
                      </a:extLst>
                    </a:blip>
                    <a:stretch>
                      <a:fillRect/>
                    </a:stretch>
                  </pic:blipFill>
                  <pic:spPr>
                    <a:xfrm>
                      <a:off x="0" y="0"/>
                      <a:ext cx="3322320" cy="2005965"/>
                    </a:xfrm>
                    <a:prstGeom prst="rect">
                      <a:avLst/>
                    </a:prstGeom>
                  </pic:spPr>
                </pic:pic>
              </a:graphicData>
            </a:graphic>
          </wp:anchor>
        </w:drawing>
      </w:r>
    </w:p>
    <w:p w14:paraId="6D6AB960" w14:textId="77777777" w:rsidR="004D02F5" w:rsidRPr="00AA62BB" w:rsidRDefault="004D02F5" w:rsidP="004D02F5">
      <w:pPr>
        <w:bidi/>
        <w:spacing w:line="276" w:lineRule="auto"/>
        <w:ind w:left="432"/>
        <w:contextualSpacing/>
        <w:rPr>
          <w:rFonts w:ascii="David" w:eastAsia="Times New Roman" w:hAnsi="David" w:cs="David"/>
          <w:i/>
          <w:iCs/>
          <w:sz w:val="24"/>
          <w:szCs w:val="24"/>
          <w:rtl/>
        </w:rPr>
      </w:pPr>
    </w:p>
    <w:p w14:paraId="32568F3D" w14:textId="77777777" w:rsidR="008560AC" w:rsidRDefault="008560AC" w:rsidP="00E9569A">
      <w:pPr>
        <w:bidi/>
        <w:spacing w:line="276" w:lineRule="auto"/>
        <w:contextualSpacing/>
        <w:jc w:val="both"/>
        <w:rPr>
          <w:ins w:id="87" w:author="ירון" w:date="2024-02-01T11:20:00Z"/>
          <w:rFonts w:ascii="David" w:eastAsia="Times New Roman" w:hAnsi="David" w:cs="David"/>
          <w:sz w:val="24"/>
          <w:szCs w:val="24"/>
          <w:rtl/>
        </w:rPr>
      </w:pPr>
    </w:p>
    <w:p w14:paraId="3DC1D846" w14:textId="77777777" w:rsidR="008560AC" w:rsidRDefault="008560AC" w:rsidP="008560AC">
      <w:pPr>
        <w:bidi/>
        <w:spacing w:line="276" w:lineRule="auto"/>
        <w:contextualSpacing/>
        <w:jc w:val="both"/>
        <w:rPr>
          <w:ins w:id="88" w:author="ירון" w:date="2024-02-01T11:20:00Z"/>
          <w:rFonts w:ascii="David" w:eastAsia="Times New Roman" w:hAnsi="David" w:cs="David"/>
          <w:sz w:val="24"/>
          <w:szCs w:val="24"/>
          <w:rtl/>
        </w:rPr>
      </w:pPr>
    </w:p>
    <w:p w14:paraId="5092C959" w14:textId="77777777" w:rsidR="000C0F4C" w:rsidRPr="00AA62BB" w:rsidRDefault="00494193" w:rsidP="008560AC">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ניתן לראות שהחיישנים יכולים לזהות את כל סוגי החומרים שהזכרנו ובדיוק רב.</w:t>
      </w:r>
      <w:r w:rsidR="004D02F5" w:rsidRPr="00AA62BB">
        <w:rPr>
          <w:rFonts w:ascii="David" w:eastAsia="Times New Roman" w:hAnsi="David" w:cs="David"/>
          <w:sz w:val="24"/>
          <w:szCs w:val="24"/>
          <w:rtl/>
        </w:rPr>
        <w:t xml:space="preserve"> </w:t>
      </w:r>
      <w:r w:rsidRPr="00AA62BB">
        <w:rPr>
          <w:rFonts w:ascii="David" w:eastAsia="Times New Roman" w:hAnsi="David" w:cs="David"/>
          <w:sz w:val="24"/>
          <w:szCs w:val="24"/>
          <w:rtl/>
        </w:rPr>
        <w:t>קבענו לכל חיישן מקסימום זיהוי של 4 מטר</w:t>
      </w:r>
      <w:r w:rsidR="004D02F5" w:rsidRPr="00AA62BB">
        <w:rPr>
          <w:rFonts w:ascii="David" w:eastAsia="Times New Roman" w:hAnsi="David" w:cs="David"/>
          <w:sz w:val="24"/>
          <w:szCs w:val="24"/>
          <w:rtl/>
        </w:rPr>
        <w:t xml:space="preserve"> בשביל הרלוונטיות של המכשול ובשביל לא להיכנס לזמנים ארוכים מדי עד לקבלת קריאה מהחיישן.</w:t>
      </w:r>
    </w:p>
    <w:p w14:paraId="2A4345F5" w14:textId="3E1F1B2B" w:rsidR="004D02F5" w:rsidRPr="00AA62BB" w:rsidRDefault="00D86A9F" w:rsidP="00E9569A">
      <w:pPr>
        <w:bidi/>
        <w:spacing w:line="276" w:lineRule="auto"/>
        <w:contextualSpacing/>
        <w:jc w:val="both"/>
        <w:rPr>
          <w:rFonts w:ascii="David" w:eastAsia="Times New Roman" w:hAnsi="David" w:cs="David"/>
          <w:sz w:val="24"/>
          <w:szCs w:val="24"/>
          <w:rtl/>
        </w:rPr>
      </w:pPr>
      <w:r>
        <w:rPr>
          <w:rFonts w:ascii="David" w:hAnsi="David" w:cs="David"/>
          <w:noProof/>
          <w:rtl/>
        </w:rPr>
        <w:lastRenderedPageBreak/>
        <mc:AlternateContent>
          <mc:Choice Requires="wps">
            <w:drawing>
              <wp:anchor distT="0" distB="0" distL="114300" distR="114300" simplePos="0" relativeHeight="251672576" behindDoc="0" locked="0" layoutInCell="1" allowOverlap="1" wp14:anchorId="03E6E8BA" wp14:editId="291ED295">
                <wp:simplePos x="0" y="0"/>
                <wp:positionH relativeFrom="column">
                  <wp:posOffset>2519680</wp:posOffset>
                </wp:positionH>
                <wp:positionV relativeFrom="paragraph">
                  <wp:posOffset>2101215</wp:posOffset>
                </wp:positionV>
                <wp:extent cx="2804795" cy="258445"/>
                <wp:effectExtent l="0" t="0" r="0" b="0"/>
                <wp:wrapNone/>
                <wp:docPr id="8" name="תיבת טקסט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795" cy="258445"/>
                        </a:xfrm>
                        <a:prstGeom prst="rect">
                          <a:avLst/>
                        </a:prstGeom>
                        <a:solidFill>
                          <a:prstClr val="white"/>
                        </a:solidFill>
                        <a:ln>
                          <a:noFill/>
                        </a:ln>
                      </wps:spPr>
                      <wps:txbx>
                        <w:txbxContent>
                          <w:p w14:paraId="4A02C198" w14:textId="77777777" w:rsidR="00CF7C4C" w:rsidRPr="00791216" w:rsidRDefault="00CF7C4C" w:rsidP="004D02F5">
                            <w:pPr>
                              <w:pStyle w:val="a4"/>
                              <w:bidi/>
                              <w:rPr>
                                <w:rFonts w:cs="David"/>
                                <w:noProof/>
                                <w:szCs w:val="24"/>
                              </w:rPr>
                            </w:pPr>
                            <w:r>
                              <w:rPr>
                                <w:rtl/>
                              </w:rPr>
                              <w:t xml:space="preserve">איור </w:t>
                            </w:r>
                            <w:r>
                              <w:rPr>
                                <w:rFonts w:hint="cs"/>
                                <w:rtl/>
                              </w:rPr>
                              <w:t>7: מיקומי החיישנים על הכיסא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E6E8BA" id="תיבת טקסט 8" o:spid="_x0000_s1072" type="#_x0000_t202" style="position:absolute;left:0;text-align:left;margin-left:198.4pt;margin-top:165.45pt;width:220.85pt;height:2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" stroked="f">
                <v:path arrowok="t"/>
                <v:textbox style="mso-fit-shape-to-text:t" inset="0,0,0,0">
                  <w:txbxContent>
                    <w:p w14:paraId="4A02C198" w14:textId="77777777" w:rsidR="00CF7C4C" w:rsidRPr="00791216" w:rsidRDefault="00CF7C4C" w:rsidP="004D02F5">
                      <w:pPr>
                        <w:pStyle w:val="a4"/>
                        <w:bidi/>
                        <w:rPr>
                          <w:rFonts w:cs="David"/>
                          <w:noProof/>
                          <w:szCs w:val="24"/>
                        </w:rPr>
                      </w:pPr>
                      <w:r>
                        <w:rPr>
                          <w:rtl/>
                        </w:rPr>
                        <w:t xml:space="preserve">איור </w:t>
                      </w:r>
                      <w:r>
                        <w:rPr>
                          <w:rFonts w:hint="cs"/>
                          <w:rtl/>
                        </w:rPr>
                        <w:t>7: מיקומי החיישנים על הכיסא</w:t>
                      </w:r>
                    </w:p>
                  </w:txbxContent>
                </v:textbox>
              </v:shape>
            </w:pict>
          </mc:Fallback>
        </mc:AlternateContent>
      </w:r>
      <w:r w:rsidR="004D02F5" w:rsidRPr="00AA62BB">
        <w:rPr>
          <w:rFonts w:ascii="David" w:hAnsi="David" w:cs="David"/>
          <w:noProof/>
          <w:sz w:val="24"/>
          <w:szCs w:val="24"/>
        </w:rPr>
        <w:drawing>
          <wp:anchor distT="0" distB="0" distL="114300" distR="114300" simplePos="0" relativeHeight="251670528" behindDoc="0" locked="0" layoutInCell="1" allowOverlap="1" wp14:anchorId="4C7ADF51" wp14:editId="1E81762C">
            <wp:simplePos x="0" y="0"/>
            <wp:positionH relativeFrom="column">
              <wp:posOffset>3086100</wp:posOffset>
            </wp:positionH>
            <wp:positionV relativeFrom="paragraph">
              <wp:posOffset>184150</wp:posOffset>
            </wp:positionV>
            <wp:extent cx="2352675" cy="1788160"/>
            <wp:effectExtent l="0" t="0" r="9525" b="2540"/>
            <wp:wrapThrough wrapText="bothSides">
              <wp:wrapPolygon edited="0">
                <wp:start x="0" y="0"/>
                <wp:lineTo x="0" y="21401"/>
                <wp:lineTo x="21513" y="21401"/>
                <wp:lineTo x="21513" y="0"/>
                <wp:lineTo x="0" y="0"/>
              </wp:wrapPolygon>
            </wp:wrapThrough>
            <wp:docPr id="1193487645" name="תמונה 1" descr="ς S VEI &#10;S't3 &#10;.ς-τς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ς S VEI &#10;S't3 &#10;.ς-τςι.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2675" cy="1788160"/>
                    </a:xfrm>
                    <a:prstGeom prst="rect">
                      <a:avLst/>
                    </a:prstGeom>
                    <a:noFill/>
                    <a:ln>
                      <a:noFill/>
                    </a:ln>
                  </pic:spPr>
                </pic:pic>
              </a:graphicData>
            </a:graphic>
          </wp:anchor>
        </w:drawing>
      </w:r>
      <w:r w:rsidR="004D02F5" w:rsidRPr="00AA62BB">
        <w:rPr>
          <w:rFonts w:ascii="David" w:eastAsia="Times New Roman" w:hAnsi="David" w:cs="David"/>
          <w:sz w:val="24"/>
          <w:szCs w:val="24"/>
          <w:rtl/>
        </w:rPr>
        <w:t>הצבנו 8 חיישנים מסביב לכיסא בצורה הבאה:</w:t>
      </w:r>
    </w:p>
    <w:p w14:paraId="71DF8DAF" w14:textId="77777777" w:rsidR="004D02F5" w:rsidRPr="00AA62BB" w:rsidRDefault="004D02F5">
      <w:pPr>
        <w:rPr>
          <w:rFonts w:ascii="David" w:eastAsia="Times New Roman" w:hAnsi="David" w:cs="David"/>
          <w:sz w:val="24"/>
          <w:szCs w:val="24"/>
          <w:rtl/>
        </w:rPr>
      </w:pPr>
      <w:r w:rsidRPr="00AA62BB">
        <w:rPr>
          <w:rFonts w:ascii="David" w:eastAsia="Times New Roman" w:hAnsi="David" w:cs="David"/>
          <w:sz w:val="24"/>
          <w:szCs w:val="24"/>
          <w:rtl/>
        </w:rPr>
        <w:br w:type="page"/>
      </w:r>
    </w:p>
    <w:p w14:paraId="284B6FEE" w14:textId="77777777" w:rsidR="000C0F4C" w:rsidRPr="00AA62BB" w:rsidRDefault="008E4F03" w:rsidP="00E9569A">
      <w:pPr>
        <w:bidi/>
        <w:spacing w:line="276" w:lineRule="auto"/>
        <w:ind w:left="432"/>
        <w:contextualSpacing/>
        <w:jc w:val="both"/>
        <w:rPr>
          <w:rFonts w:ascii="David" w:eastAsia="Times New Roman" w:hAnsi="David" w:cs="David"/>
          <w:sz w:val="24"/>
          <w:szCs w:val="24"/>
          <w:rtl/>
        </w:rPr>
      </w:pPr>
      <w:r w:rsidRPr="00AA62BB">
        <w:rPr>
          <w:rFonts w:ascii="David" w:eastAsia="Times New Roman" w:hAnsi="David" w:cs="David"/>
          <w:sz w:val="24"/>
          <w:szCs w:val="24"/>
          <w:rtl/>
        </w:rPr>
        <w:lastRenderedPageBreak/>
        <w:t>כל מספר חיישן מייצג את הזווית שאליה הוא מכוון. כאשר הכיסא נע ישר, הזווית היא אפס.</w:t>
      </w:r>
    </w:p>
    <w:p w14:paraId="7111D2F4" w14:textId="77777777" w:rsidR="00841E91" w:rsidRDefault="008E4F03">
      <w:pPr>
        <w:keepNext/>
        <w:bidi/>
        <w:spacing w:line="276" w:lineRule="auto"/>
        <w:ind w:left="432"/>
        <w:contextualSpacing/>
        <w:rPr>
          <w:rFonts w:ascii="David" w:hAnsi="David" w:cs="David"/>
        </w:rPr>
        <w:pPrChange w:id="89" w:author="ירון" w:date="2024-02-01T11:21:00Z">
          <w:pPr>
            <w:keepNext/>
            <w:bidi/>
            <w:spacing w:line="276" w:lineRule="auto"/>
            <w:ind w:left="432"/>
            <w:contextualSpacing/>
            <w:jc w:val="both"/>
          </w:pPr>
        </w:pPrChange>
      </w:pPr>
      <w:r w:rsidRPr="00AA62BB">
        <w:rPr>
          <w:rFonts w:ascii="David" w:eastAsia="Times New Roman" w:hAnsi="David" w:cs="David"/>
          <w:sz w:val="24"/>
          <w:szCs w:val="24"/>
          <w:rtl/>
        </w:rPr>
        <w:t xml:space="preserve">לא היה ניתן להוסיף עוד חיישנים מאחר ואין מספיק חיבורי </w:t>
      </w:r>
      <w:r w:rsidRPr="00AA62BB">
        <w:rPr>
          <w:rFonts w:ascii="David" w:eastAsia="Times New Roman" w:hAnsi="David" w:cs="David"/>
          <w:sz w:val="24"/>
          <w:szCs w:val="24"/>
        </w:rPr>
        <w:t>GPIO</w:t>
      </w:r>
      <w:r w:rsidRPr="00AA62BB">
        <w:rPr>
          <w:rFonts w:ascii="David" w:eastAsia="Times New Roman" w:hAnsi="David" w:cs="David"/>
          <w:sz w:val="24"/>
          <w:szCs w:val="24"/>
          <w:rtl/>
        </w:rPr>
        <w:t>, ניתן לראות את החיבורים של החוטים לפינים לפי צבעי החוטים:</w:t>
      </w:r>
      <w:r w:rsidR="00535208" w:rsidRPr="00AA62BB">
        <w:rPr>
          <w:rFonts w:ascii="David" w:eastAsia="Times New Roman" w:hAnsi="David" w:cs="David"/>
          <w:noProof/>
          <w:sz w:val="24"/>
          <w:szCs w:val="24"/>
          <w:rtl/>
        </w:rPr>
        <w:drawing>
          <wp:inline distT="0" distB="0" distL="0" distR="0" wp14:anchorId="4DA3F910" wp14:editId="679F39DE">
            <wp:extent cx="3467100" cy="2644466"/>
            <wp:effectExtent l="0" t="0" r="0" b="3810"/>
            <wp:docPr id="2743045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4510" name=""/>
                    <pic:cNvPicPr/>
                  </pic:nvPicPr>
                  <pic:blipFill>
                    <a:blip r:embed="rId47" cstate="print"/>
                    <a:stretch>
                      <a:fillRect/>
                    </a:stretch>
                  </pic:blipFill>
                  <pic:spPr>
                    <a:xfrm>
                      <a:off x="0" y="0"/>
                      <a:ext cx="3473686" cy="2649490"/>
                    </a:xfrm>
                    <a:prstGeom prst="rect">
                      <a:avLst/>
                    </a:prstGeom>
                  </pic:spPr>
                </pic:pic>
              </a:graphicData>
            </a:graphic>
          </wp:inline>
        </w:drawing>
      </w:r>
    </w:p>
    <w:p w14:paraId="53D6BE25" w14:textId="77777777" w:rsidR="00443F8F" w:rsidRPr="00AA62BB" w:rsidRDefault="00107D91" w:rsidP="00107D91">
      <w:pPr>
        <w:pStyle w:val="a4"/>
        <w:bidi/>
        <w:rPr>
          <w:rFonts w:eastAsia="Times New Roman" w:cs="David"/>
          <w:szCs w:val="24"/>
          <w:rtl/>
        </w:rPr>
      </w:pPr>
      <w:r w:rsidRPr="00AA62BB">
        <w:rPr>
          <w:rFonts w:cs="David"/>
          <w:rtl/>
        </w:rPr>
        <w:t>איור 8: מיקומי החיישנים ברסברי פיי</w:t>
      </w:r>
    </w:p>
    <w:p w14:paraId="704973AB" w14:textId="2411DC6C" w:rsidR="000C0F4C" w:rsidRPr="00AA62BB" w:rsidRDefault="00663BCB" w:rsidP="00855F8E">
      <w:pPr>
        <w:pStyle w:val="a6"/>
        <w:numPr>
          <w:ilvl w:val="1"/>
          <w:numId w:val="22"/>
        </w:numPr>
        <w:bidi/>
        <w:spacing w:line="276" w:lineRule="auto"/>
        <w:outlineLvl w:val="1"/>
        <w:rPr>
          <w:rFonts w:ascii="David" w:eastAsia="Times New Roman" w:hAnsi="David" w:cs="David"/>
          <w:sz w:val="24"/>
          <w:szCs w:val="24"/>
        </w:rPr>
      </w:pPr>
      <w:bookmarkStart w:id="90" w:name="_Toc157643155"/>
      <w:r w:rsidRPr="00AA62BB">
        <w:rPr>
          <w:rFonts w:ascii="David" w:hAnsi="David" w:cs="David"/>
          <w:b/>
          <w:bCs/>
          <w:sz w:val="26"/>
          <w:szCs w:val="26"/>
          <w:rtl/>
        </w:rPr>
        <w:t>יומן הפרויקט</w:t>
      </w:r>
      <w:bookmarkEnd w:id="90"/>
    </w:p>
    <w:p w14:paraId="4CE76C58"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 xml:space="preserve">לאחר שהתגברנו על מכשול הגרסה של </w:t>
      </w:r>
      <w:r w:rsidRPr="00AA62BB">
        <w:rPr>
          <w:rFonts w:ascii="David" w:eastAsia="Times New Roman" w:hAnsi="David" w:cs="David"/>
          <w:sz w:val="24"/>
          <w:szCs w:val="24"/>
        </w:rPr>
        <w:t>RaspberryPi</w:t>
      </w:r>
      <w:r w:rsidRPr="00AA62BB">
        <w:rPr>
          <w:rFonts w:ascii="David" w:eastAsia="Times New Roman" w:hAnsi="David" w:cs="David"/>
          <w:sz w:val="24"/>
          <w:szCs w:val="24"/>
          <w:rtl/>
        </w:rPr>
        <w:t xml:space="preserve"> , התקנו את הספרייה העדכנית של </w:t>
      </w:r>
      <w:r w:rsidRPr="00AA62BB">
        <w:rPr>
          <w:rFonts w:ascii="David" w:eastAsia="Times New Roman" w:hAnsi="David" w:cs="David"/>
          <w:sz w:val="24"/>
          <w:szCs w:val="24"/>
        </w:rPr>
        <w:t>OpenCV</w:t>
      </w:r>
      <w:r w:rsidRPr="00AA62BB">
        <w:rPr>
          <w:rFonts w:ascii="David" w:eastAsia="Times New Roman" w:hAnsi="David" w:cs="David"/>
          <w:sz w:val="24"/>
          <w:szCs w:val="24"/>
          <w:rtl/>
        </w:rPr>
        <w:t>.</w:t>
      </w:r>
    </w:p>
    <w:p w14:paraId="6534444F" w14:textId="50AF6B27" w:rsidR="000C0F4C" w:rsidRDefault="00D86A9F" w:rsidP="008560AC">
      <w:pPr>
        <w:pStyle w:val="a6"/>
        <w:bidi/>
        <w:spacing w:line="276" w:lineRule="auto"/>
        <w:ind w:left="432"/>
        <w:jc w:val="both"/>
        <w:rPr>
          <w:ins w:id="91" w:author="ירון" w:date="2024-02-01T11:44:00Z"/>
          <w:rFonts w:ascii="David" w:eastAsia="Times New Roman" w:hAnsi="David" w:cs="David"/>
          <w:sz w:val="24"/>
          <w:szCs w:val="24"/>
          <w:rtl/>
        </w:rPr>
      </w:pPr>
      <w:r>
        <w:rPr>
          <w:rFonts w:ascii="David" w:hAnsi="David" w:cs="David"/>
          <w:noProof/>
          <w:rtl/>
        </w:rPr>
        <mc:AlternateContent>
          <mc:Choice Requires="wps">
            <w:drawing>
              <wp:anchor distT="0" distB="0" distL="114300" distR="114300" simplePos="0" relativeHeight="251661312" behindDoc="1" locked="0" layoutInCell="1" allowOverlap="1" wp14:anchorId="0012EB88" wp14:editId="627BE937">
                <wp:simplePos x="0" y="0"/>
                <wp:positionH relativeFrom="column">
                  <wp:posOffset>8890</wp:posOffset>
                </wp:positionH>
                <wp:positionV relativeFrom="paragraph">
                  <wp:posOffset>2687955</wp:posOffset>
                </wp:positionV>
                <wp:extent cx="2376170" cy="258445"/>
                <wp:effectExtent l="0" t="0" r="0" b="0"/>
                <wp:wrapTight wrapText="bothSides">
                  <wp:wrapPolygon edited="0">
                    <wp:start x="0" y="0"/>
                    <wp:lineTo x="0" y="20698"/>
                    <wp:lineTo x="21473" y="20698"/>
                    <wp:lineTo x="21473" y="0"/>
                    <wp:lineTo x="0" y="0"/>
                  </wp:wrapPolygon>
                </wp:wrapTight>
                <wp:docPr id="7" name="תיבת טקסט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6170" cy="258445"/>
                        </a:xfrm>
                        <a:prstGeom prst="rect">
                          <a:avLst/>
                        </a:prstGeom>
                        <a:solidFill>
                          <a:prstClr val="white"/>
                        </a:solidFill>
                        <a:ln>
                          <a:noFill/>
                        </a:ln>
                      </wps:spPr>
                      <wps:txbx>
                        <w:txbxContent>
                          <w:p w14:paraId="65986B17" w14:textId="77777777" w:rsidR="00CF7C4C" w:rsidRPr="00FF5C33" w:rsidRDefault="00CF7C4C" w:rsidP="00E9569A">
                            <w:pPr>
                              <w:pStyle w:val="a4"/>
                              <w:bidi/>
                              <w:ind w:firstLine="720"/>
                              <w:rPr>
                                <w:rFonts w:eastAsia="Times New Roman" w:cs="David"/>
                                <w:noProof/>
                                <w:szCs w:val="24"/>
                              </w:rPr>
                            </w:pPr>
                            <w:r>
                              <w:rPr>
                                <w:rtl/>
                              </w:rPr>
                              <w:t xml:space="preserve">איור </w:t>
                            </w:r>
                            <w:r>
                              <w:rPr>
                                <w:rFonts w:hint="cs"/>
                                <w:rtl/>
                              </w:rPr>
                              <w:t xml:space="preserve">9: </w:t>
                            </w:r>
                            <w:r w:rsidRPr="00AF2074">
                              <w:rPr>
                                <w:rFonts w:cs="Arial"/>
                                <w:rtl/>
                              </w:rPr>
                              <w:t>"עדשת עין דג"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012EB88" id="תיבת טקסט 7" o:spid="_x0000_s1073" type="#_x0000_t202" style="position:absolute;left:0;text-align:left;margin-left:.7pt;margin-top:211.65pt;width:187.1pt;height:20.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" stroked="f">
                <v:path arrowok="t"/>
                <v:textbox style="mso-fit-shape-to-text:t" inset="0,0,0,0">
                  <w:txbxContent>
                    <w:p w14:paraId="65986B17" w14:textId="77777777" w:rsidR="00CF7C4C" w:rsidRPr="00FF5C33" w:rsidRDefault="00CF7C4C" w:rsidP="00E9569A">
                      <w:pPr>
                        <w:pStyle w:val="a4"/>
                        <w:bidi/>
                        <w:ind w:firstLine="720"/>
                        <w:rPr>
                          <w:rFonts w:eastAsia="Times New Roman" w:cs="David"/>
                          <w:noProof/>
                          <w:szCs w:val="24"/>
                        </w:rPr>
                      </w:pPr>
                      <w:r>
                        <w:rPr>
                          <w:rtl/>
                        </w:rPr>
                        <w:t xml:space="preserve">איור </w:t>
                      </w:r>
                      <w:r>
                        <w:rPr>
                          <w:rFonts w:hint="cs"/>
                          <w:rtl/>
                        </w:rPr>
                        <w:t xml:space="preserve">9: </w:t>
                      </w:r>
                      <w:r w:rsidRPr="00AF2074">
                        <w:rPr>
                          <w:rFonts w:cs="Arial"/>
                          <w:rtl/>
                        </w:rPr>
                        <w:t>"עדשת עין דג"</w:t>
                      </w:r>
                    </w:p>
                  </w:txbxContent>
                </v:textbox>
                <w10:wrap type="tight"/>
              </v:shape>
            </w:pict>
          </mc:Fallback>
        </mc:AlternateContent>
      </w:r>
      <w:r w:rsidR="00E73BCD" w:rsidRPr="00AA62BB">
        <w:rPr>
          <w:rFonts w:ascii="David" w:eastAsia="Times New Roman" w:hAnsi="David" w:cs="David"/>
          <w:noProof/>
          <w:sz w:val="24"/>
          <w:szCs w:val="24"/>
          <w:rtl/>
        </w:rPr>
        <w:drawing>
          <wp:anchor distT="0" distB="0" distL="114300" distR="114300" simplePos="0" relativeHeight="251645952" behindDoc="1" locked="0" layoutInCell="1" allowOverlap="1" wp14:anchorId="70E274C7" wp14:editId="46AECE94">
            <wp:simplePos x="0" y="0"/>
            <wp:positionH relativeFrom="column">
              <wp:posOffset>9386</wp:posOffset>
            </wp:positionH>
            <wp:positionV relativeFrom="paragraph">
              <wp:posOffset>719207</wp:posOffset>
            </wp:positionV>
            <wp:extent cx="2376607" cy="1912289"/>
            <wp:effectExtent l="0" t="0" r="5080" b="0"/>
            <wp:wrapTight wrapText="bothSides">
              <wp:wrapPolygon edited="0">
                <wp:start x="0" y="0"/>
                <wp:lineTo x="0" y="21306"/>
                <wp:lineTo x="21473" y="21306"/>
                <wp:lineTo x="21473" y="0"/>
                <wp:lineTo x="0" y="0"/>
              </wp:wrapPolygon>
            </wp:wrapTight>
            <wp:docPr id="17312041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418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6607" cy="1912289"/>
                    </a:xfrm>
                    <a:prstGeom prst="rect">
                      <a:avLst/>
                    </a:prstGeom>
                  </pic:spPr>
                </pic:pic>
              </a:graphicData>
            </a:graphic>
          </wp:anchor>
        </w:drawing>
      </w:r>
      <w:r w:rsidR="00E73BCD" w:rsidRPr="00AA62BB">
        <w:rPr>
          <w:rFonts w:ascii="David" w:eastAsia="Times New Roman" w:hAnsi="David" w:cs="David"/>
          <w:sz w:val="24"/>
          <w:szCs w:val="24"/>
          <w:rtl/>
        </w:rPr>
        <w:t xml:space="preserve">הדפסנו ברקודים על גבי דפי </w:t>
      </w:r>
      <w:r w:rsidR="00E73BCD" w:rsidRPr="00AA62BB">
        <w:rPr>
          <w:rFonts w:ascii="David" w:eastAsia="Times New Roman" w:hAnsi="David" w:cs="David"/>
          <w:sz w:val="24"/>
          <w:szCs w:val="24"/>
        </w:rPr>
        <w:t>A4</w:t>
      </w:r>
      <w:r w:rsidR="00E73BCD" w:rsidRPr="00AA62BB">
        <w:rPr>
          <w:rFonts w:ascii="David" w:eastAsia="Times New Roman" w:hAnsi="David" w:cs="David"/>
          <w:sz w:val="24"/>
          <w:szCs w:val="24"/>
          <w:rtl/>
        </w:rPr>
        <w:t xml:space="preserve"> בגדלים של 8.5</w:t>
      </w:r>
      <w:r w:rsidR="00E73BCD" w:rsidRPr="00AA62BB">
        <w:rPr>
          <w:rFonts w:ascii="David" w:eastAsia="Times New Roman" w:hAnsi="David" w:cs="David"/>
          <w:sz w:val="24"/>
          <w:szCs w:val="24"/>
        </w:rPr>
        <w:t>X</w:t>
      </w:r>
      <w:r w:rsidR="00E73BCD" w:rsidRPr="00AA62BB">
        <w:rPr>
          <w:rFonts w:ascii="David" w:eastAsia="Times New Roman" w:hAnsi="David" w:cs="David"/>
          <w:sz w:val="24"/>
          <w:szCs w:val="24"/>
          <w:rtl/>
        </w:rPr>
        <w:t xml:space="preserve">8.5 ס"מ, הפעלנו את המצלמה כדי לראות שאכן אנחנו רואים אותם בבירור וכיוונו את </w:t>
      </w:r>
      <w:del w:id="92" w:author="ירון" w:date="2024-02-01T11:24:00Z">
        <w:r w:rsidR="00E73BCD" w:rsidRPr="00AA62BB" w:rsidDel="008560AC">
          <w:rPr>
            <w:rFonts w:ascii="David" w:eastAsia="Times New Roman" w:hAnsi="David" w:cs="David"/>
            <w:sz w:val="24"/>
            <w:szCs w:val="24"/>
            <w:rtl/>
          </w:rPr>
          <w:delText xml:space="preserve">הרזולוציה </w:delText>
        </w:r>
      </w:del>
      <w:ins w:id="93" w:author="ירון" w:date="2024-02-01T11:24:00Z">
        <w:r w:rsidR="008560AC">
          <w:rPr>
            <w:rFonts w:ascii="David" w:eastAsia="Times New Roman" w:hAnsi="David" w:cs="David" w:hint="cs"/>
            <w:sz w:val="24"/>
            <w:szCs w:val="24"/>
            <w:rtl/>
          </w:rPr>
          <w:t>הפוקוס</w:t>
        </w:r>
        <w:r w:rsidR="008560AC" w:rsidRPr="00AA62BB">
          <w:rPr>
            <w:rFonts w:ascii="David" w:eastAsia="Times New Roman" w:hAnsi="David" w:cs="David"/>
            <w:sz w:val="24"/>
            <w:szCs w:val="24"/>
            <w:rtl/>
          </w:rPr>
          <w:t xml:space="preserve"> </w:t>
        </w:r>
      </w:ins>
      <w:r w:rsidR="00E73BCD" w:rsidRPr="00AA62BB">
        <w:rPr>
          <w:rFonts w:ascii="David" w:eastAsia="Times New Roman" w:hAnsi="David" w:cs="David"/>
          <w:sz w:val="24"/>
          <w:szCs w:val="24"/>
          <w:rtl/>
        </w:rPr>
        <w:t>במצלמה (באופן ידני) כך שנראה בבירור את הברקוד</w:t>
      </w:r>
      <w:del w:id="94" w:author="ירון" w:date="2024-02-01T11:24:00Z">
        <w:r w:rsidR="00E73BCD" w:rsidRPr="00AA62BB" w:rsidDel="008560AC">
          <w:rPr>
            <w:rFonts w:ascii="David" w:eastAsia="Times New Roman" w:hAnsi="David" w:cs="David"/>
            <w:sz w:val="24"/>
            <w:szCs w:val="24"/>
            <w:rtl/>
          </w:rPr>
          <w:delText xml:space="preserve"> ובפוקוס מתאים</w:delText>
        </w:r>
      </w:del>
      <w:r w:rsidR="00E73BCD" w:rsidRPr="00AA62BB">
        <w:rPr>
          <w:rFonts w:ascii="David" w:eastAsia="Times New Roman" w:hAnsi="David" w:cs="David"/>
          <w:sz w:val="24"/>
          <w:szCs w:val="24"/>
          <w:rtl/>
        </w:rPr>
        <w:t>.</w:t>
      </w:r>
    </w:p>
    <w:p w14:paraId="212D6A76" w14:textId="77777777" w:rsidR="00695B07" w:rsidRDefault="00695B07" w:rsidP="00695B07">
      <w:pPr>
        <w:pStyle w:val="a6"/>
        <w:bidi/>
        <w:spacing w:line="276" w:lineRule="auto"/>
        <w:ind w:left="432"/>
        <w:jc w:val="both"/>
        <w:rPr>
          <w:ins w:id="95" w:author="ירון" w:date="2024-02-01T11:44:00Z"/>
          <w:rFonts w:ascii="David" w:eastAsia="Times New Roman" w:hAnsi="David" w:cs="David"/>
          <w:sz w:val="24"/>
          <w:szCs w:val="24"/>
          <w:rtl/>
        </w:rPr>
      </w:pPr>
    </w:p>
    <w:p w14:paraId="6659E996" w14:textId="77777777" w:rsidR="00695B07" w:rsidRPr="00AA62BB" w:rsidRDefault="00695B07" w:rsidP="00695B07">
      <w:pPr>
        <w:pStyle w:val="a6"/>
        <w:bidi/>
        <w:spacing w:line="276" w:lineRule="auto"/>
        <w:ind w:left="432"/>
        <w:jc w:val="both"/>
        <w:rPr>
          <w:rFonts w:ascii="David" w:eastAsia="Times New Roman" w:hAnsi="David" w:cs="David"/>
          <w:sz w:val="24"/>
          <w:szCs w:val="24"/>
          <w:rtl/>
        </w:rPr>
      </w:pPr>
      <w:ins w:id="96" w:author="ירון" w:date="2024-02-01T11:44:00Z">
        <w:r>
          <w:rPr>
            <w:rFonts w:ascii="David" w:eastAsia="Times New Roman" w:hAnsi="David" w:cs="David" w:hint="cs"/>
            <w:sz w:val="24"/>
            <w:szCs w:val="24"/>
            <w:rtl/>
          </w:rPr>
          <w:t>קליברציה (כיול) של המצלמה</w:t>
        </w:r>
      </w:ins>
    </w:p>
    <w:p w14:paraId="22630C97"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 xml:space="preserve">אחת הבעיות הראשונות שאיתן נתקלנו היה שהמצלמה מצלמת בסגנון </w:t>
      </w:r>
      <w:r w:rsidRPr="00AA62BB">
        <w:rPr>
          <w:rFonts w:ascii="David" w:eastAsia="Times New Roman" w:hAnsi="David" w:cs="David"/>
          <w:sz w:val="24"/>
          <w:szCs w:val="24"/>
        </w:rPr>
        <w:t>Fisheye lense</w:t>
      </w:r>
      <w:r w:rsidRPr="00AA62BB">
        <w:rPr>
          <w:rFonts w:ascii="David" w:eastAsia="Times New Roman" w:hAnsi="David" w:cs="David"/>
          <w:sz w:val="24"/>
          <w:szCs w:val="24"/>
          <w:rtl/>
        </w:rPr>
        <w:t xml:space="preserve"> "עדשת עין דג" – כינוי לעדשות צילום בעלות אורך מוקד קצר במיוחד, כלומר עדשות "רחבות" מאוד. וזה יוצר עיוות משמעותי של התמונה ואף תמונה "כדורית". עיוות זה יוצר תחושה שהתמונה צולמה מבעד לעיניו של דג מתחת למים.</w:t>
      </w:r>
    </w:p>
    <w:p w14:paraId="4CE6C250"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 xml:space="preserve">בשביל לתקן את הבעיה הזאת היינו צריכים לעשות </w:t>
      </w:r>
      <w:r w:rsidR="00E9569A" w:rsidRPr="00AA62BB">
        <w:rPr>
          <w:rFonts w:ascii="David" w:eastAsia="Times New Roman" w:hAnsi="David" w:cs="David"/>
          <w:sz w:val="24"/>
          <w:szCs w:val="24"/>
          <w:rtl/>
        </w:rPr>
        <w:t xml:space="preserve">קליברציה (כיול) </w:t>
      </w:r>
      <w:r w:rsidRPr="00AA62BB">
        <w:rPr>
          <w:rFonts w:ascii="David" w:eastAsia="Times New Roman" w:hAnsi="David" w:cs="David"/>
          <w:sz w:val="24"/>
          <w:szCs w:val="24"/>
          <w:rtl/>
        </w:rPr>
        <w:t xml:space="preserve">למצלמה. </w:t>
      </w:r>
    </w:p>
    <w:p w14:paraId="4BB95F83"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 xml:space="preserve">בעת כיול מצלמה, </w:t>
      </w:r>
      <w:r w:rsidR="00E9569A" w:rsidRPr="00AA62BB">
        <w:rPr>
          <w:rFonts w:ascii="David" w:eastAsia="Times New Roman" w:hAnsi="David" w:cs="David"/>
          <w:sz w:val="24"/>
          <w:szCs w:val="24"/>
          <w:rtl/>
        </w:rPr>
        <w:t>קובעים</w:t>
      </w:r>
      <w:r w:rsidRPr="00AA62BB">
        <w:rPr>
          <w:rFonts w:ascii="David" w:eastAsia="Times New Roman" w:hAnsi="David" w:cs="David"/>
          <w:sz w:val="24"/>
          <w:szCs w:val="24"/>
          <w:rtl/>
        </w:rPr>
        <w:t xml:space="preserve"> את הפרמטרים הפנימיים של המצלמה, הכוללים מאפיינים כמו אורך מוקד, מרכז אופטי ומקדמי עיוות עדשה. </w:t>
      </w:r>
    </w:p>
    <w:p w14:paraId="21920660"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Pr>
        <w:t>Camera Matrix</w:t>
      </w:r>
      <w:r w:rsidRPr="00AA62BB">
        <w:rPr>
          <w:rFonts w:ascii="David" w:eastAsia="Times New Roman" w:hAnsi="David" w:cs="David"/>
          <w:sz w:val="24"/>
          <w:szCs w:val="24"/>
          <w:rtl/>
        </w:rPr>
        <w:t xml:space="preserve">: </w:t>
      </w:r>
    </w:p>
    <w:p w14:paraId="7A0B45EC" w14:textId="77777777" w:rsidR="00841E91" w:rsidRDefault="00E73BCD">
      <w:pPr>
        <w:pStyle w:val="a6"/>
        <w:bidi/>
        <w:spacing w:line="276" w:lineRule="auto"/>
        <w:ind w:left="432"/>
        <w:jc w:val="center"/>
        <w:rPr>
          <w:rFonts w:ascii="David" w:eastAsia="Times New Roman" w:hAnsi="David" w:cs="David"/>
          <w:sz w:val="24"/>
          <w:szCs w:val="24"/>
          <w:rtl/>
        </w:rPr>
        <w:pPrChange w:id="97" w:author="ירון" w:date="2024-02-01T11:27:00Z">
          <w:pPr>
            <w:pStyle w:val="a6"/>
            <w:bidi/>
            <w:spacing w:line="276" w:lineRule="auto"/>
            <w:ind w:left="432"/>
            <w:jc w:val="both"/>
          </w:pPr>
        </w:pPrChange>
      </w:pPr>
      <w:r w:rsidRPr="00AA62BB">
        <w:rPr>
          <w:rFonts w:ascii="David" w:eastAsia="Times New Roman" w:hAnsi="David" w:cs="David"/>
          <w:sz w:val="24"/>
          <w:szCs w:val="24"/>
          <w:rtl/>
        </w:rPr>
        <w:t xml:space="preserve">זוהי מטריצה </w:t>
      </w:r>
      <w:r w:rsidRPr="00AA62BB">
        <w:rPr>
          <w:rFonts w:ascii="Arial" w:eastAsia="Times New Roman" w:hAnsi="Arial" w:cs="Arial" w:hint="cs"/>
          <w:sz w:val="24"/>
          <w:szCs w:val="24"/>
          <w:rtl/>
        </w:rPr>
        <w:t>​​</w:t>
      </w:r>
      <w:r w:rsidRPr="00AA62BB">
        <w:rPr>
          <w:rFonts w:ascii="David" w:eastAsia="Times New Roman" w:hAnsi="David" w:cs="David"/>
          <w:sz w:val="24"/>
          <w:szCs w:val="24"/>
          <w:rtl/>
        </w:rPr>
        <w:t>3</w:t>
      </w:r>
      <w:r w:rsidRPr="00AA62BB">
        <w:rPr>
          <w:rFonts w:ascii="David" w:eastAsia="Times New Roman" w:hAnsi="David" w:cs="David"/>
          <w:sz w:val="24"/>
          <w:szCs w:val="24"/>
        </w:rPr>
        <w:t>x3</w:t>
      </w:r>
      <w:r w:rsidRPr="00AA62BB">
        <w:rPr>
          <w:rFonts w:ascii="David" w:eastAsia="Times New Roman" w:hAnsi="David" w:cs="David"/>
          <w:sz w:val="24"/>
          <w:szCs w:val="24"/>
          <w:rtl/>
        </w:rPr>
        <w:t xml:space="preserve"> המייצגת את הפרמטרים הפנימיים של המצלמה. הוא כולל את אורך המוקד (הן בכיווני </w:t>
      </w:r>
      <w:r w:rsidRPr="00AA62BB">
        <w:rPr>
          <w:rFonts w:ascii="David" w:eastAsia="Times New Roman" w:hAnsi="David" w:cs="David"/>
          <w:sz w:val="24"/>
          <w:szCs w:val="24"/>
        </w:rPr>
        <w:t>x</w:t>
      </w:r>
      <w:r w:rsidRPr="00AA62BB">
        <w:rPr>
          <w:rFonts w:ascii="David" w:eastAsia="Times New Roman" w:hAnsi="David" w:cs="David"/>
          <w:sz w:val="24"/>
          <w:szCs w:val="24"/>
          <w:rtl/>
        </w:rPr>
        <w:t xml:space="preserve"> והן בכיווני </w:t>
      </w:r>
      <w:r w:rsidRPr="00AA62BB">
        <w:rPr>
          <w:rFonts w:ascii="David" w:eastAsia="Times New Roman" w:hAnsi="David" w:cs="David"/>
          <w:sz w:val="24"/>
          <w:szCs w:val="24"/>
        </w:rPr>
        <w:t>y</w:t>
      </w:r>
      <w:r w:rsidRPr="00AA62BB">
        <w:rPr>
          <w:rFonts w:ascii="David" w:eastAsia="Times New Roman" w:hAnsi="David" w:cs="David"/>
          <w:sz w:val="24"/>
          <w:szCs w:val="24"/>
          <w:rtl/>
        </w:rPr>
        <w:t xml:space="preserve">) ואת המרכז האופטי (הנקודה העיקרית) של התמונה. זה חיוני להפיכת נקודות תלת-ממד לקואורדינטות תמונה דו-ממדיות. עם </w:t>
      </w:r>
      <w:r w:rsidRPr="00AA62BB">
        <w:rPr>
          <w:rFonts w:ascii="David" w:eastAsia="Times New Roman" w:hAnsi="David" w:cs="David"/>
          <w:sz w:val="24"/>
          <w:szCs w:val="24"/>
        </w:rPr>
        <w:t>cameraMatrix</w:t>
      </w:r>
      <w:r w:rsidRPr="00AA62BB">
        <w:rPr>
          <w:rFonts w:ascii="David" w:eastAsia="Times New Roman" w:hAnsi="David" w:cs="David"/>
          <w:sz w:val="24"/>
          <w:szCs w:val="24"/>
          <w:rtl/>
        </w:rPr>
        <w:t>, אתה יכול לתקן תמונות, לבצע טרנספורמציות של פרספקטיבה ולתקן עיוות עדשה.</w:t>
      </w:r>
    </w:p>
    <w:p w14:paraId="1D865FA7" w14:textId="77777777" w:rsidR="00E9569A" w:rsidRPr="00AA62BB" w:rsidDel="00695B07" w:rsidRDefault="00E9569A">
      <w:pPr>
        <w:rPr>
          <w:del w:id="98" w:author="ירון" w:date="2024-02-01T11:45:00Z"/>
          <w:rFonts w:ascii="David" w:eastAsia="Times New Roman" w:hAnsi="David" w:cs="David"/>
          <w:sz w:val="24"/>
          <w:szCs w:val="24"/>
          <w:rtl/>
        </w:rPr>
      </w:pPr>
      <w:del w:id="99" w:author="ירון" w:date="2024-02-01T11:45:00Z">
        <w:r w:rsidRPr="00AA62BB" w:rsidDel="00695B07">
          <w:rPr>
            <w:rFonts w:ascii="David" w:eastAsia="Times New Roman" w:hAnsi="David" w:cs="David"/>
            <w:sz w:val="24"/>
            <w:szCs w:val="24"/>
            <w:rtl/>
          </w:rPr>
          <w:br w:type="page"/>
        </w:r>
      </w:del>
    </w:p>
    <w:p w14:paraId="47105951"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Pr>
        <w:t>distCoeffs</w:t>
      </w:r>
      <w:r w:rsidRPr="00AA62BB">
        <w:rPr>
          <w:rFonts w:ascii="David" w:eastAsia="Times New Roman" w:hAnsi="David" w:cs="David"/>
          <w:sz w:val="24"/>
          <w:szCs w:val="24"/>
          <w:rtl/>
        </w:rPr>
        <w:t>:</w:t>
      </w:r>
    </w:p>
    <w:p w14:paraId="593F557C"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lastRenderedPageBreak/>
        <w:t>מקדמים אלו מייצגים את העיוות שמציגה עדשת המצלמה. עיוות העדשה יכול להיות משני סוגים: עיוות רדיאלי (עיוות חבית או כרית סיכה) ועיוות משיק. מקדמי העיוות עוזרים לתקן את העיוותים הללו, ומאפשרים מדידות מדויקות יותר ואיכות תמונה טובה יותר.</w:t>
      </w:r>
    </w:p>
    <w:p w14:paraId="6DBF66D0" w14:textId="77777777" w:rsidR="000C0F4C" w:rsidRPr="00AA62BB" w:rsidRDefault="00E9569A"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למעשה</w:t>
      </w:r>
      <w:r w:rsidR="00E73BCD" w:rsidRPr="00AA62BB">
        <w:rPr>
          <w:rFonts w:ascii="David" w:eastAsia="Times New Roman" w:hAnsi="David" w:cs="David"/>
          <w:sz w:val="24"/>
          <w:szCs w:val="24"/>
          <w:rtl/>
        </w:rPr>
        <w:t xml:space="preserve">, </w:t>
      </w:r>
      <w:r w:rsidR="00E73BCD" w:rsidRPr="00AA62BB">
        <w:rPr>
          <w:rFonts w:ascii="David" w:eastAsia="Times New Roman" w:hAnsi="David" w:cs="David"/>
          <w:sz w:val="24"/>
          <w:szCs w:val="24"/>
        </w:rPr>
        <w:t>cameraMatrix</w:t>
      </w:r>
      <w:r w:rsidR="00E73BCD" w:rsidRPr="00AA62BB">
        <w:rPr>
          <w:rFonts w:ascii="David" w:eastAsia="Times New Roman" w:hAnsi="David" w:cs="David"/>
          <w:sz w:val="24"/>
          <w:szCs w:val="24"/>
          <w:rtl/>
        </w:rPr>
        <w:t xml:space="preserve"> ו- </w:t>
      </w:r>
      <w:r w:rsidR="00E73BCD" w:rsidRPr="00AA62BB">
        <w:rPr>
          <w:rFonts w:ascii="David" w:eastAsia="Times New Roman" w:hAnsi="David" w:cs="David"/>
          <w:sz w:val="24"/>
          <w:szCs w:val="24"/>
        </w:rPr>
        <w:t>distCoeffs</w:t>
      </w:r>
      <w:r w:rsidR="00E73BCD" w:rsidRPr="00AA62BB">
        <w:rPr>
          <w:rFonts w:ascii="David" w:eastAsia="Times New Roman" w:hAnsi="David" w:cs="David"/>
          <w:sz w:val="24"/>
          <w:szCs w:val="24"/>
          <w:rtl/>
        </w:rPr>
        <w:t xml:space="preserve"> הם מרכיבים חיוניים בכיול המצלמה שכן הם מאפשרים מיפוי מדויק בין עולם התלת-ממד למישור התמונה הדו-ממדית על ידי התחשבות במאפייני המצלמה הפנימיים ועיוותי העדשה.</w:t>
      </w:r>
    </w:p>
    <w:p w14:paraId="62D82190" w14:textId="657FCB98" w:rsidR="000C0F4C" w:rsidRDefault="00D86A9F" w:rsidP="00053C88">
      <w:pPr>
        <w:pStyle w:val="a6"/>
        <w:bidi/>
        <w:spacing w:line="276" w:lineRule="auto"/>
        <w:ind w:left="432"/>
        <w:jc w:val="both"/>
        <w:rPr>
          <w:ins w:id="100" w:author="ירון" w:date="2024-02-01T11:45:00Z"/>
          <w:rFonts w:ascii="David" w:eastAsia="Times New Roman" w:hAnsi="David" w:cs="David"/>
          <w:sz w:val="24"/>
          <w:szCs w:val="24"/>
          <w:rtl/>
        </w:rPr>
      </w:pPr>
      <w:r>
        <w:rPr>
          <w:rFonts w:ascii="David" w:hAnsi="David" w:cs="David"/>
          <w:noProof/>
          <w:rtl/>
        </w:rPr>
        <mc:AlternateContent>
          <mc:Choice Requires="wps">
            <w:drawing>
              <wp:anchor distT="0" distB="0" distL="114300" distR="114300" simplePos="0" relativeHeight="251663360" behindDoc="1" locked="0" layoutInCell="1" allowOverlap="1" wp14:anchorId="321A67CC" wp14:editId="3B37D750">
                <wp:simplePos x="0" y="0"/>
                <wp:positionH relativeFrom="column">
                  <wp:posOffset>-65405</wp:posOffset>
                </wp:positionH>
                <wp:positionV relativeFrom="paragraph">
                  <wp:posOffset>1490345</wp:posOffset>
                </wp:positionV>
                <wp:extent cx="1848485" cy="258445"/>
                <wp:effectExtent l="0" t="0" r="0" b="0"/>
                <wp:wrapTight wrapText="bothSides">
                  <wp:wrapPolygon edited="0">
                    <wp:start x="0" y="0"/>
                    <wp:lineTo x="0" y="20698"/>
                    <wp:lineTo x="21370" y="20698"/>
                    <wp:lineTo x="21370" y="0"/>
                    <wp:lineTo x="0" y="0"/>
                  </wp:wrapPolygon>
                </wp:wrapTight>
                <wp:docPr id="6" name="תיבת טקסט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8485" cy="258445"/>
                        </a:xfrm>
                        <a:prstGeom prst="rect">
                          <a:avLst/>
                        </a:prstGeom>
                        <a:solidFill>
                          <a:prstClr val="white"/>
                        </a:solidFill>
                        <a:ln>
                          <a:noFill/>
                        </a:ln>
                      </wps:spPr>
                      <wps:txbx>
                        <w:txbxContent>
                          <w:p w14:paraId="01AFCCC1" w14:textId="77777777" w:rsidR="00CF7C4C" w:rsidRPr="007406F1" w:rsidRDefault="00CF7C4C" w:rsidP="00107D91">
                            <w:pPr>
                              <w:pStyle w:val="a4"/>
                              <w:bidi/>
                              <w:rPr>
                                <w:rFonts w:eastAsia="Times New Roman" w:cs="David"/>
                                <w:noProof/>
                                <w:szCs w:val="24"/>
                              </w:rPr>
                            </w:pPr>
                            <w:r>
                              <w:rPr>
                                <w:rtl/>
                              </w:rPr>
                              <w:t>איור</w:t>
                            </w:r>
                            <w:r>
                              <w:rPr>
                                <w:rFonts w:hint="cs"/>
                                <w:rtl/>
                              </w:rPr>
                              <w:t xml:space="preserve"> 10: לוח שחמט לצורך קליברציה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1A67CC" id="תיבת טקסט 6" o:spid="_x0000_s1074" type="#_x0000_t202" style="position:absolute;left:0;text-align:left;margin-left:-5.15pt;margin-top:117.35pt;width:145.55pt;height:2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" stroked="f">
                <v:path arrowok="t"/>
                <v:textbox style="mso-fit-shape-to-text:t" inset="0,0,0,0">
                  <w:txbxContent>
                    <w:p w14:paraId="01AFCCC1" w14:textId="77777777" w:rsidR="00CF7C4C" w:rsidRPr="007406F1" w:rsidRDefault="00CF7C4C" w:rsidP="00107D91">
                      <w:pPr>
                        <w:pStyle w:val="a4"/>
                        <w:bidi/>
                        <w:rPr>
                          <w:rFonts w:eastAsia="Times New Roman" w:cs="David"/>
                          <w:noProof/>
                          <w:szCs w:val="24"/>
                        </w:rPr>
                      </w:pPr>
                      <w:r>
                        <w:rPr>
                          <w:rtl/>
                        </w:rPr>
                        <w:t>איור</w:t>
                      </w:r>
                      <w:r>
                        <w:rPr>
                          <w:rFonts w:hint="cs"/>
                          <w:rtl/>
                        </w:rPr>
                        <w:t xml:space="preserve"> 10: לוח שחמט לצורך קליברציה</w:t>
                      </w:r>
                    </w:p>
                  </w:txbxContent>
                </v:textbox>
                <w10:wrap type="tight"/>
              </v:shape>
            </w:pict>
          </mc:Fallback>
        </mc:AlternateContent>
      </w:r>
      <w:r w:rsidR="00E73BCD" w:rsidRPr="00AA62BB">
        <w:rPr>
          <w:rFonts w:ascii="David" w:eastAsia="Times New Roman" w:hAnsi="David" w:cs="David"/>
          <w:noProof/>
          <w:sz w:val="24"/>
          <w:szCs w:val="24"/>
          <w:rtl/>
        </w:rPr>
        <w:drawing>
          <wp:anchor distT="0" distB="0" distL="114300" distR="114300" simplePos="0" relativeHeight="251646976" behindDoc="1" locked="0" layoutInCell="1" allowOverlap="1" wp14:anchorId="3A0CB9A7" wp14:editId="684BDFD7">
            <wp:simplePos x="0" y="0"/>
            <wp:positionH relativeFrom="column">
              <wp:posOffset>-65597</wp:posOffset>
            </wp:positionH>
            <wp:positionV relativeFrom="paragraph">
              <wp:posOffset>90412</wp:posOffset>
            </wp:positionV>
            <wp:extent cx="1848678" cy="1343501"/>
            <wp:effectExtent l="0" t="0" r="0" b="9525"/>
            <wp:wrapTight wrapText="bothSides">
              <wp:wrapPolygon edited="0">
                <wp:start x="0" y="0"/>
                <wp:lineTo x="0" y="21447"/>
                <wp:lineTo x="21370" y="21447"/>
                <wp:lineTo x="21370" y="0"/>
                <wp:lineTo x="0" y="0"/>
              </wp:wrapPolygon>
            </wp:wrapTight>
            <wp:docPr id="10505301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301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8678" cy="1343501"/>
                    </a:xfrm>
                    <a:prstGeom prst="rect">
                      <a:avLst/>
                    </a:prstGeom>
                  </pic:spPr>
                </pic:pic>
              </a:graphicData>
            </a:graphic>
          </wp:anchor>
        </w:drawing>
      </w:r>
      <w:r w:rsidR="00E73BCD" w:rsidRPr="00AA62BB">
        <w:rPr>
          <w:rFonts w:ascii="David" w:eastAsia="Times New Roman" w:hAnsi="David" w:cs="David"/>
          <w:sz w:val="24"/>
          <w:szCs w:val="24"/>
          <w:rtl/>
        </w:rPr>
        <w:t xml:space="preserve">תהליך הקליברציה מתבצע ע"י הדפסת לוח שחמט על דף </w:t>
      </w:r>
      <w:r w:rsidR="00E73BCD" w:rsidRPr="00AA62BB">
        <w:rPr>
          <w:rFonts w:ascii="David" w:eastAsia="Times New Roman" w:hAnsi="David" w:cs="David"/>
          <w:sz w:val="24"/>
          <w:szCs w:val="24"/>
        </w:rPr>
        <w:t>A4</w:t>
      </w:r>
      <w:r w:rsidR="00E73BCD" w:rsidRPr="00AA62BB">
        <w:rPr>
          <w:rFonts w:ascii="David" w:eastAsia="Times New Roman" w:hAnsi="David" w:cs="David"/>
          <w:sz w:val="24"/>
          <w:szCs w:val="24"/>
          <w:rtl/>
        </w:rPr>
        <w:t xml:space="preserve">, והדבקות על משטח ישר וקשיח (אנחנו השתמשנו בגב של קלסר). לתוך הקוד שמבצע את הקליברציה מעבירים את גודל לוח השחמט במ"מ. הקוד יודע לזהות את לוח השחמט, שומר בערך 27 תמונות (זה מספר התמונות המינימלי שצריך) כדי לבצע את הקליברציה באופן מושלם. ואותו קוד יודע לקחת את התמונות הללו, </w:t>
      </w:r>
      <w:del w:id="101" w:author="ירון" w:date="2024-02-01T11:29:00Z">
        <w:r w:rsidR="00E73BCD" w:rsidRPr="00AA62BB" w:rsidDel="00053C88">
          <w:rPr>
            <w:rFonts w:ascii="David" w:eastAsia="Times New Roman" w:hAnsi="David" w:cs="David"/>
            <w:sz w:val="24"/>
            <w:szCs w:val="24"/>
            <w:rtl/>
          </w:rPr>
          <w:delText xml:space="preserve">לזהות את פינות הברקוד </w:delText>
        </w:r>
      </w:del>
      <w:r w:rsidR="00E73BCD" w:rsidRPr="00AA62BB">
        <w:rPr>
          <w:rFonts w:ascii="David" w:eastAsia="Times New Roman" w:hAnsi="David" w:cs="David"/>
          <w:sz w:val="24"/>
          <w:szCs w:val="24"/>
          <w:rtl/>
        </w:rPr>
        <w:t>וע"י פונקציה מובנית ב</w:t>
      </w:r>
      <w:r w:rsidR="00E73BCD" w:rsidRPr="00AA62BB">
        <w:rPr>
          <w:rFonts w:ascii="David" w:eastAsia="Times New Roman" w:hAnsi="David" w:cs="David"/>
          <w:sz w:val="24"/>
          <w:szCs w:val="24"/>
        </w:rPr>
        <w:t>OpenCV</w:t>
      </w:r>
      <w:r w:rsidR="00E73BCD" w:rsidRPr="00AA62BB">
        <w:rPr>
          <w:rFonts w:ascii="David" w:eastAsia="Times New Roman" w:hAnsi="David" w:cs="David"/>
          <w:sz w:val="24"/>
          <w:szCs w:val="24"/>
          <w:rtl/>
        </w:rPr>
        <w:t xml:space="preserve"> , הוא יודע לזהות את הפינות של לוח השחמט ולהחזיר את המטריצה של המצלמה</w:t>
      </w:r>
      <w:r w:rsidR="00F15FBF" w:rsidRPr="00AA62BB">
        <w:rPr>
          <w:rFonts w:ascii="David" w:eastAsia="Times New Roman" w:hAnsi="David" w:cs="David"/>
          <w:sz w:val="24"/>
          <w:szCs w:val="24"/>
          <w:rtl/>
        </w:rPr>
        <w:t xml:space="preserve"> </w:t>
      </w:r>
      <w:r w:rsidR="00E73BCD" w:rsidRPr="00AA62BB">
        <w:rPr>
          <w:rFonts w:ascii="David" w:eastAsia="Times New Roman" w:hAnsi="David" w:cs="David"/>
          <w:sz w:val="24"/>
          <w:szCs w:val="24"/>
          <w:rtl/>
        </w:rPr>
        <w:t>והמקדמים.</w:t>
      </w:r>
    </w:p>
    <w:p w14:paraId="188C6FA6" w14:textId="77777777" w:rsidR="00695B07" w:rsidRDefault="00695B07" w:rsidP="00695B07">
      <w:pPr>
        <w:pStyle w:val="a6"/>
        <w:bidi/>
        <w:spacing w:line="276" w:lineRule="auto"/>
        <w:ind w:left="432"/>
        <w:jc w:val="both"/>
        <w:rPr>
          <w:ins w:id="102" w:author="ירון" w:date="2024-02-01T11:45:00Z"/>
          <w:rFonts w:ascii="David" w:eastAsia="Times New Roman" w:hAnsi="David" w:cs="David"/>
          <w:sz w:val="24"/>
          <w:szCs w:val="24"/>
          <w:rtl/>
        </w:rPr>
      </w:pPr>
    </w:p>
    <w:p w14:paraId="5EA40114" w14:textId="77777777" w:rsidR="00695B07" w:rsidRPr="00AA62BB" w:rsidDel="00695B07" w:rsidRDefault="00695B07" w:rsidP="00695B07">
      <w:pPr>
        <w:pStyle w:val="a6"/>
        <w:bidi/>
        <w:spacing w:line="276" w:lineRule="auto"/>
        <w:ind w:left="432"/>
        <w:jc w:val="both"/>
        <w:rPr>
          <w:del w:id="103" w:author="ירון" w:date="2024-02-01T11:46:00Z"/>
          <w:rFonts w:ascii="David" w:eastAsia="Times New Roman" w:hAnsi="David" w:cs="David"/>
          <w:sz w:val="24"/>
          <w:szCs w:val="24"/>
          <w:rtl/>
        </w:rPr>
      </w:pPr>
    </w:p>
    <w:p w14:paraId="54CA4AEF" w14:textId="77777777" w:rsidR="000C0F4C" w:rsidRPr="00AA62BB" w:rsidRDefault="00E73BCD" w:rsidP="00E9569A">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לאחר ביצוע חד פעמי של הפעולה הזאת, יש לנו את המקדמים והמטריצה ובכל פעם שנרצה לצלם תמונה כלשהי, נעביר את המטריצה והמקדמים לפונקציה שתפקידה ליישר את התמונה והיא מחזירה לנו תמונה ישרה.</w:t>
      </w:r>
    </w:p>
    <w:p w14:paraId="6FA99786" w14:textId="77777777" w:rsidR="000C0F4C" w:rsidRDefault="00E73BCD" w:rsidP="00E9569A">
      <w:pPr>
        <w:pStyle w:val="a6"/>
        <w:bidi/>
        <w:spacing w:line="276" w:lineRule="auto"/>
        <w:ind w:left="432"/>
        <w:jc w:val="both"/>
        <w:rPr>
          <w:ins w:id="104" w:author="ירון" w:date="2024-02-01T11:46:00Z"/>
          <w:rFonts w:ascii="David" w:eastAsia="Times New Roman" w:hAnsi="David" w:cs="David"/>
          <w:sz w:val="24"/>
          <w:szCs w:val="24"/>
          <w:rtl/>
        </w:rPr>
      </w:pPr>
      <w:r w:rsidRPr="00AA62BB">
        <w:rPr>
          <w:rFonts w:ascii="David" w:eastAsia="Times New Roman" w:hAnsi="David" w:cs="David"/>
          <w:sz w:val="24"/>
          <w:szCs w:val="24"/>
          <w:rtl/>
        </w:rPr>
        <w:t>לאחר מכן רצינו לראות איך המצלמה יכולה להראות לנו בזמן אמת את התמונה לאחר היישור. מאחר ואנחנו משתמשים ב</w:t>
      </w:r>
      <w:r w:rsidRPr="00AA62BB">
        <w:rPr>
          <w:rFonts w:ascii="David" w:eastAsia="Times New Roman" w:hAnsi="David" w:cs="David"/>
          <w:sz w:val="24"/>
          <w:szCs w:val="24"/>
        </w:rPr>
        <w:t>RaspberryPi4</w:t>
      </w:r>
      <w:r w:rsidRPr="00AA62BB">
        <w:rPr>
          <w:rFonts w:ascii="David" w:eastAsia="Times New Roman" w:hAnsi="David" w:cs="David"/>
          <w:sz w:val="24"/>
          <w:szCs w:val="24"/>
          <w:rtl/>
        </w:rPr>
        <w:t xml:space="preserve"> עם יכולת עיבוד גדולה במיוחד, אנחנו מצליחים להפעיל את המצלמה ולראות בזמן אמת תמונה לאחר יישור (הוא מצליח לקחת את המקדמים ולחשב תוך כדי צילום ולגרום לתמונה להתיישר).</w:t>
      </w:r>
    </w:p>
    <w:p w14:paraId="5826F4AD" w14:textId="77777777" w:rsidR="00695B07" w:rsidRDefault="00695B07" w:rsidP="00695B07">
      <w:pPr>
        <w:pStyle w:val="a6"/>
        <w:bidi/>
        <w:spacing w:line="276" w:lineRule="auto"/>
        <w:ind w:left="432"/>
        <w:jc w:val="both"/>
        <w:rPr>
          <w:ins w:id="105" w:author="ירון" w:date="2024-02-01T11:46:00Z"/>
          <w:rFonts w:ascii="David" w:eastAsia="Times New Roman" w:hAnsi="David" w:cs="David"/>
          <w:sz w:val="24"/>
          <w:szCs w:val="24"/>
          <w:rtl/>
        </w:rPr>
      </w:pPr>
    </w:p>
    <w:p w14:paraId="69857A92" w14:textId="77777777" w:rsidR="00695B07" w:rsidRPr="00AA62BB" w:rsidRDefault="00695B07" w:rsidP="00695B07">
      <w:pPr>
        <w:pStyle w:val="a6"/>
        <w:bidi/>
        <w:spacing w:line="276" w:lineRule="auto"/>
        <w:ind w:left="432"/>
        <w:jc w:val="both"/>
        <w:rPr>
          <w:rFonts w:ascii="David" w:eastAsia="Times New Roman" w:hAnsi="David" w:cs="David"/>
          <w:sz w:val="24"/>
          <w:szCs w:val="24"/>
          <w:rtl/>
        </w:rPr>
      </w:pPr>
      <w:ins w:id="106" w:author="ירון" w:date="2024-02-01T11:46:00Z">
        <w:r>
          <w:rPr>
            <w:rFonts w:ascii="David" w:eastAsia="Times New Roman" w:hAnsi="David" w:cs="David" w:hint="cs"/>
            <w:sz w:val="24"/>
            <w:szCs w:val="24"/>
            <w:rtl/>
          </w:rPr>
          <w:t>קריאת המידע מן הברקוד</w:t>
        </w:r>
      </w:ins>
    </w:p>
    <w:p w14:paraId="40BC1831" w14:textId="77777777" w:rsidR="000C0F4C" w:rsidRDefault="00E73BCD" w:rsidP="00E9569A">
      <w:pPr>
        <w:pStyle w:val="a6"/>
        <w:bidi/>
        <w:spacing w:line="276" w:lineRule="auto"/>
        <w:ind w:left="432"/>
        <w:jc w:val="both"/>
        <w:rPr>
          <w:ins w:id="107" w:author="ירון" w:date="2024-02-01T15:39:00Z"/>
          <w:rFonts w:ascii="David" w:eastAsia="Times New Roman" w:hAnsi="David" w:cs="David"/>
          <w:sz w:val="24"/>
          <w:szCs w:val="24"/>
          <w:rtl/>
        </w:rPr>
      </w:pPr>
      <w:r w:rsidRPr="00AA62BB">
        <w:rPr>
          <w:rFonts w:ascii="David" w:eastAsia="Times New Roman" w:hAnsi="David" w:cs="David"/>
          <w:sz w:val="24"/>
          <w:szCs w:val="24"/>
          <w:rtl/>
        </w:rPr>
        <w:t>השלב הבא היה להתחיל לפענח את מה שאנחנו רואים</w:t>
      </w:r>
      <w:r w:rsidR="000C0F4C" w:rsidRPr="00AA62BB">
        <w:rPr>
          <w:rFonts w:ascii="David" w:eastAsia="Times New Roman" w:hAnsi="David" w:cs="David"/>
          <w:sz w:val="24"/>
          <w:szCs w:val="24"/>
          <w:rtl/>
        </w:rPr>
        <w:t>.</w:t>
      </w:r>
      <w:r w:rsidR="00E9569A"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אז תחילה כל מה שרצינו היה לראות איזה מידע הוא קורא מהברקוד, התחלנו לצלם ולהדפיס תוך כדי צילום את המידע שהוא קורא, השתמשנו בברקוד </w:t>
      </w:r>
      <w:r w:rsidR="00E9569A" w:rsidRPr="00AA62BB">
        <w:rPr>
          <w:rFonts w:ascii="David" w:eastAsia="Times New Roman" w:hAnsi="David" w:cs="David"/>
          <w:sz w:val="24"/>
          <w:szCs w:val="24"/>
          <w:rtl/>
        </w:rPr>
        <w:t>שאת תוכנו אנחנו הפקנו</w:t>
      </w:r>
      <w:r w:rsidRPr="00AA62BB">
        <w:rPr>
          <w:rFonts w:ascii="David" w:eastAsia="Times New Roman" w:hAnsi="David" w:cs="David"/>
          <w:sz w:val="24"/>
          <w:szCs w:val="24"/>
          <w:rtl/>
        </w:rPr>
        <w:t>, ואכן הוא הצליח לקרוא ולפענח זאת.</w:t>
      </w:r>
    </w:p>
    <w:p w14:paraId="0AF8F1E3" w14:textId="77777777" w:rsidR="006C67AD" w:rsidRDefault="006C67AD" w:rsidP="006C67AD">
      <w:pPr>
        <w:pStyle w:val="a6"/>
        <w:bidi/>
        <w:spacing w:line="276" w:lineRule="auto"/>
        <w:ind w:left="432"/>
        <w:jc w:val="both"/>
        <w:rPr>
          <w:ins w:id="108" w:author="ירון" w:date="2024-02-01T15:39:00Z"/>
          <w:rFonts w:ascii="David" w:eastAsia="Times New Roman" w:hAnsi="David" w:cs="David"/>
          <w:sz w:val="24"/>
          <w:szCs w:val="24"/>
          <w:rtl/>
        </w:rPr>
      </w:pPr>
    </w:p>
    <w:p w14:paraId="0B643C07" w14:textId="77777777" w:rsidR="006C67AD" w:rsidRDefault="006C67AD" w:rsidP="006C67AD">
      <w:pPr>
        <w:pStyle w:val="a6"/>
        <w:bidi/>
        <w:spacing w:line="276" w:lineRule="auto"/>
        <w:ind w:left="432"/>
        <w:jc w:val="both"/>
        <w:rPr>
          <w:ins w:id="109" w:author="ירון" w:date="2024-02-01T15:39:00Z"/>
          <w:rFonts w:ascii="David" w:eastAsia="Times New Roman" w:hAnsi="David" w:cs="David"/>
          <w:sz w:val="24"/>
          <w:szCs w:val="24"/>
          <w:rtl/>
        </w:rPr>
      </w:pPr>
      <w:ins w:id="110" w:author="ירון" w:date="2024-02-01T15:39:00Z">
        <w:r>
          <w:rPr>
            <w:rFonts w:ascii="David" w:eastAsia="Times New Roman" w:hAnsi="David" w:cs="David" w:hint="cs"/>
            <w:sz w:val="24"/>
            <w:szCs w:val="24"/>
            <w:rtl/>
          </w:rPr>
          <w:t>מידע נוסף מן התמונה</w:t>
        </w:r>
      </w:ins>
    </w:p>
    <w:p w14:paraId="1F5F929D" w14:textId="77777777" w:rsidR="006C67AD" w:rsidRDefault="006C67AD" w:rsidP="006C67AD">
      <w:pPr>
        <w:pStyle w:val="a6"/>
        <w:bidi/>
        <w:spacing w:line="276" w:lineRule="auto"/>
        <w:ind w:left="432"/>
        <w:jc w:val="both"/>
        <w:rPr>
          <w:ins w:id="111" w:author="ירון" w:date="2024-02-01T11:46:00Z"/>
          <w:rFonts w:ascii="David" w:eastAsia="Times New Roman" w:hAnsi="David" w:cs="David"/>
          <w:sz w:val="24"/>
          <w:szCs w:val="24"/>
          <w:rtl/>
        </w:rPr>
      </w:pPr>
      <w:ins w:id="112" w:author="ירון" w:date="2024-02-01T15:39:00Z">
        <w:r>
          <w:rPr>
            <w:rFonts w:ascii="David" w:eastAsia="Times New Roman" w:hAnsi="David" w:cs="David" w:hint="cs"/>
            <w:sz w:val="24"/>
            <w:szCs w:val="24"/>
            <w:rtl/>
          </w:rPr>
          <w:t>ה</w:t>
        </w:r>
        <w:r w:rsidR="00FF418B">
          <w:rPr>
            <w:rFonts w:ascii="David" w:eastAsia="Times New Roman" w:hAnsi="David" w:cs="David" w:hint="cs"/>
            <w:sz w:val="24"/>
            <w:szCs w:val="24"/>
            <w:rtl/>
          </w:rPr>
          <w:t xml:space="preserve">תוכנה מוצאת את פינות הברקוד, ומדווחת אותן בצורה של </w:t>
        </w:r>
      </w:ins>
      <w:ins w:id="113" w:author="ירון" w:date="2024-02-01T15:40:00Z">
        <w:r w:rsidR="00FF418B">
          <w:rPr>
            <w:rFonts w:ascii="David" w:eastAsia="Times New Roman" w:hAnsi="David" w:cs="David" w:hint="cs"/>
            <w:sz w:val="24"/>
            <w:szCs w:val="24"/>
            <w:rtl/>
          </w:rPr>
          <w:t>קואורדינאטות הפיקסלים המתאימים.</w:t>
        </w:r>
      </w:ins>
    </w:p>
    <w:p w14:paraId="3088621C" w14:textId="77777777" w:rsidR="00695B07" w:rsidRDefault="00695B07" w:rsidP="00695B07">
      <w:pPr>
        <w:pStyle w:val="a6"/>
        <w:bidi/>
        <w:spacing w:line="276" w:lineRule="auto"/>
        <w:ind w:left="432"/>
        <w:jc w:val="both"/>
        <w:rPr>
          <w:ins w:id="114" w:author="ירון" w:date="2024-02-01T11:46:00Z"/>
          <w:rFonts w:ascii="David" w:eastAsia="Times New Roman" w:hAnsi="David" w:cs="David"/>
          <w:sz w:val="24"/>
          <w:szCs w:val="24"/>
          <w:rtl/>
        </w:rPr>
      </w:pPr>
    </w:p>
    <w:p w14:paraId="7B28942D" w14:textId="77777777" w:rsidR="00695B07" w:rsidRPr="00AA62BB" w:rsidRDefault="00695B07" w:rsidP="00695B07">
      <w:pPr>
        <w:pStyle w:val="a6"/>
        <w:bidi/>
        <w:spacing w:line="276" w:lineRule="auto"/>
        <w:ind w:left="432"/>
        <w:jc w:val="both"/>
        <w:rPr>
          <w:rFonts w:ascii="David" w:eastAsia="Times New Roman" w:hAnsi="David" w:cs="David"/>
          <w:sz w:val="24"/>
          <w:szCs w:val="24"/>
          <w:rtl/>
        </w:rPr>
      </w:pPr>
      <w:ins w:id="115" w:author="ירון" w:date="2024-02-01T11:46:00Z">
        <w:r>
          <w:rPr>
            <w:rFonts w:ascii="David" w:eastAsia="Times New Roman" w:hAnsi="David" w:cs="David" w:hint="cs"/>
            <w:sz w:val="24"/>
            <w:szCs w:val="24"/>
            <w:rtl/>
          </w:rPr>
          <w:t>חישוב מיקום וזווית הפנייה של המצ</w:t>
        </w:r>
      </w:ins>
      <w:ins w:id="116" w:author="ירון" w:date="2024-02-01T11:47:00Z">
        <w:r>
          <w:rPr>
            <w:rFonts w:ascii="David" w:eastAsia="Times New Roman" w:hAnsi="David" w:cs="David" w:hint="cs"/>
            <w:sz w:val="24"/>
            <w:szCs w:val="24"/>
            <w:rtl/>
          </w:rPr>
          <w:t>למה</w:t>
        </w:r>
      </w:ins>
    </w:p>
    <w:p w14:paraId="5EC9718A" w14:textId="77777777" w:rsidR="000C0F4C" w:rsidRPr="00AA62BB" w:rsidRDefault="00E73BCD" w:rsidP="006C67AD">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 xml:space="preserve">לאחר מכן השתמשנו </w:t>
      </w:r>
      <w:del w:id="117" w:author="ירון" w:date="2024-02-01T11:30:00Z">
        <w:r w:rsidRPr="00AA62BB" w:rsidDel="00053C88">
          <w:rPr>
            <w:rFonts w:ascii="David" w:eastAsia="Times New Roman" w:hAnsi="David" w:cs="David"/>
            <w:sz w:val="24"/>
            <w:szCs w:val="24"/>
            <w:rtl/>
          </w:rPr>
          <w:delText xml:space="preserve">כבר </w:delText>
        </w:r>
      </w:del>
      <w:r w:rsidRPr="00AA62BB">
        <w:rPr>
          <w:rFonts w:ascii="David" w:eastAsia="Times New Roman" w:hAnsi="David" w:cs="David"/>
          <w:sz w:val="24"/>
          <w:szCs w:val="24"/>
          <w:rtl/>
        </w:rPr>
        <w:t xml:space="preserve">בפונקציה </w:t>
      </w:r>
      <w:ins w:id="118" w:author="ירון" w:date="2024-02-01T11:30:00Z">
        <w:r w:rsidR="00053C88">
          <w:rPr>
            <w:rFonts w:ascii="David" w:eastAsia="Times New Roman" w:hAnsi="David" w:cs="David" w:hint="cs"/>
            <w:sz w:val="24"/>
            <w:szCs w:val="24"/>
            <w:rtl/>
          </w:rPr>
          <w:t xml:space="preserve">של </w:t>
        </w:r>
        <w:r w:rsidR="00053C88" w:rsidRPr="00AA62BB">
          <w:rPr>
            <w:rFonts w:ascii="David" w:eastAsia="Times New Roman" w:hAnsi="David" w:cs="David"/>
            <w:sz w:val="24"/>
            <w:szCs w:val="24"/>
          </w:rPr>
          <w:t>OpenCV</w:t>
        </w:r>
        <w:r w:rsidR="00053C88">
          <w:rPr>
            <w:rFonts w:ascii="David" w:eastAsia="Times New Roman" w:hAnsi="David" w:cs="David" w:hint="cs"/>
            <w:sz w:val="24"/>
            <w:szCs w:val="24"/>
            <w:rtl/>
          </w:rPr>
          <w:t xml:space="preserve"> </w:t>
        </w:r>
      </w:ins>
      <w:r w:rsidRPr="00AA62BB">
        <w:rPr>
          <w:rFonts w:ascii="David" w:eastAsia="Times New Roman" w:hAnsi="David" w:cs="David"/>
          <w:sz w:val="24"/>
          <w:szCs w:val="24"/>
          <w:rtl/>
        </w:rPr>
        <w:t xml:space="preserve">שנקראת </w:t>
      </w:r>
      <w:r w:rsidRPr="00AA62BB">
        <w:rPr>
          <w:rFonts w:ascii="David" w:eastAsia="Times New Roman" w:hAnsi="David" w:cs="David"/>
          <w:sz w:val="24"/>
          <w:szCs w:val="24"/>
        </w:rPr>
        <w:t>solvePnP</w:t>
      </w:r>
      <w:ins w:id="119" w:author="ירון" w:date="2024-02-01T15:34:00Z">
        <w:r w:rsidR="006C67AD">
          <w:rPr>
            <w:rFonts w:ascii="David" w:eastAsia="Times New Roman" w:hAnsi="David" w:cs="David"/>
            <w:sz w:val="24"/>
            <w:szCs w:val="24"/>
          </w:rPr>
          <w:t>()</w:t>
        </w:r>
      </w:ins>
      <w:r w:rsidRPr="00AA62BB">
        <w:rPr>
          <w:rFonts w:ascii="David" w:eastAsia="Times New Roman" w:hAnsi="David" w:cs="David"/>
          <w:sz w:val="24"/>
          <w:szCs w:val="24"/>
          <w:rtl/>
        </w:rPr>
        <w:t xml:space="preserve"> </w:t>
      </w:r>
      <w:r w:rsidRPr="00AA62BB">
        <w:rPr>
          <w:rFonts w:ascii="David" w:eastAsia="Times New Roman" w:hAnsi="David" w:cs="David"/>
          <w:sz w:val="24"/>
          <w:szCs w:val="24"/>
        </w:rPr>
        <w:t>:</w:t>
      </w:r>
      <w:r w:rsidRPr="00AA62BB">
        <w:rPr>
          <w:rFonts w:ascii="David" w:hAnsi="David" w:cs="David"/>
          <w:sz w:val="24"/>
          <w:szCs w:val="24"/>
        </w:rPr>
        <w:t xml:space="preserve"> </w:t>
      </w:r>
      <w:r w:rsidRPr="00AA62BB">
        <w:rPr>
          <w:rFonts w:ascii="David" w:eastAsia="Times New Roman" w:hAnsi="David" w:cs="David"/>
          <w:sz w:val="24"/>
          <w:szCs w:val="24"/>
        </w:rPr>
        <w:t>(Perspective-n-Point</w:t>
      </w:r>
      <w:ins w:id="120" w:author="ירון" w:date="2024-02-01T15:34:00Z">
        <w:r w:rsidR="006C67AD">
          <w:rPr>
            <w:rFonts w:eastAsia="Times New Roman" w:cs="David"/>
            <w:sz w:val="24"/>
            <w:szCs w:val="24"/>
          </w:rPr>
          <w:t>)</w:t>
        </w:r>
      </w:ins>
      <w:r w:rsidRPr="00AA62BB">
        <w:rPr>
          <w:rFonts w:ascii="David" w:eastAsia="Times New Roman" w:hAnsi="David" w:cs="David"/>
          <w:sz w:val="24"/>
          <w:szCs w:val="24"/>
        </w:rPr>
        <w:t xml:space="preserve"> </w:t>
      </w:r>
      <w:del w:id="121" w:author="ירון" w:date="2024-02-01T15:34:00Z">
        <w:r w:rsidRPr="00AA62BB" w:rsidDel="006C67AD">
          <w:rPr>
            <w:rFonts w:ascii="David" w:eastAsia="Times New Roman" w:hAnsi="David" w:cs="David"/>
            <w:sz w:val="24"/>
            <w:szCs w:val="24"/>
          </w:rPr>
          <w:delText>(PnP))</w:delText>
        </w:r>
      </w:del>
    </w:p>
    <w:p w14:paraId="7115AA40" w14:textId="77777777" w:rsidR="000C0F4C" w:rsidRPr="00AA62BB" w:rsidRDefault="006C67AD" w:rsidP="00FF418B">
      <w:pPr>
        <w:pStyle w:val="a6"/>
        <w:bidi/>
        <w:spacing w:line="276" w:lineRule="auto"/>
        <w:ind w:left="432"/>
        <w:jc w:val="both"/>
        <w:rPr>
          <w:rFonts w:ascii="David" w:eastAsia="Times New Roman" w:hAnsi="David" w:cs="David"/>
          <w:sz w:val="24"/>
          <w:szCs w:val="24"/>
          <w:rtl/>
        </w:rPr>
      </w:pPr>
      <w:ins w:id="122" w:author="ירון" w:date="2024-02-01T15:35:00Z">
        <w:r>
          <w:rPr>
            <w:rFonts w:ascii="David" w:eastAsia="Times New Roman" w:hAnsi="David" w:cs="David" w:hint="cs"/>
            <w:sz w:val="24"/>
            <w:szCs w:val="24"/>
            <w:rtl/>
          </w:rPr>
          <w:t>על ידי שימוש ב</w:t>
        </w:r>
      </w:ins>
      <w:ins w:id="123" w:author="ירון" w:date="2024-02-01T15:40:00Z">
        <w:r w:rsidR="00FF418B">
          <w:rPr>
            <w:rFonts w:ascii="David" w:eastAsia="Times New Roman" w:hAnsi="David" w:cs="David" w:hint="cs"/>
            <w:sz w:val="24"/>
            <w:szCs w:val="24"/>
            <w:rtl/>
          </w:rPr>
          <w:t xml:space="preserve">מיקום פינות הברקוד, הן במציאות והן בתמונה, </w:t>
        </w:r>
      </w:ins>
      <w:ins w:id="124" w:author="ירון" w:date="2024-02-01T15:35:00Z">
        <w:r>
          <w:rPr>
            <w:rFonts w:ascii="David" w:eastAsia="Times New Roman" w:hAnsi="David" w:cs="David" w:hint="cs"/>
            <w:sz w:val="24"/>
            <w:szCs w:val="24"/>
            <w:rtl/>
          </w:rPr>
          <w:t xml:space="preserve">גיאומטריית הטלה (פרויקציה) ונתוני המצלמה, </w:t>
        </w:r>
      </w:ins>
      <w:del w:id="125" w:author="ירון" w:date="2024-02-01T11:31:00Z">
        <w:r w:rsidR="00E73BCD" w:rsidRPr="00AA62BB" w:rsidDel="00053C88">
          <w:rPr>
            <w:rFonts w:ascii="David" w:eastAsia="Times New Roman" w:hAnsi="David" w:cs="David"/>
            <w:sz w:val="24"/>
            <w:szCs w:val="24"/>
            <w:rtl/>
          </w:rPr>
          <w:delText xml:space="preserve">בעזרת </w:delText>
        </w:r>
      </w:del>
      <w:ins w:id="126" w:author="ירון" w:date="2024-02-01T11:31:00Z">
        <w:r w:rsidR="00053C88">
          <w:rPr>
            <w:rFonts w:ascii="David" w:eastAsia="Times New Roman" w:hAnsi="David" w:cs="David" w:hint="cs"/>
            <w:sz w:val="24"/>
            <w:szCs w:val="24"/>
            <w:rtl/>
          </w:rPr>
          <w:t>הפונקציה</w:t>
        </w:r>
        <w:r w:rsidR="00053C88" w:rsidRPr="00AA62BB">
          <w:rPr>
            <w:rFonts w:ascii="David" w:eastAsia="Times New Roman" w:hAnsi="David" w:cs="David"/>
            <w:sz w:val="24"/>
            <w:szCs w:val="24"/>
            <w:rtl/>
          </w:rPr>
          <w:t xml:space="preserve"> </w:t>
        </w:r>
      </w:ins>
      <w:r w:rsidR="00E73BCD" w:rsidRPr="00AA62BB">
        <w:rPr>
          <w:rFonts w:ascii="David" w:eastAsia="Times New Roman" w:hAnsi="David" w:cs="David"/>
          <w:sz w:val="24"/>
          <w:szCs w:val="24"/>
          <w:rtl/>
        </w:rPr>
        <w:t>`</w:t>
      </w:r>
      <w:ins w:id="127" w:author="ירון" w:date="2024-02-01T15:43:00Z">
        <w:r w:rsidR="00FF418B">
          <w:rPr>
            <w:rFonts w:ascii="David" w:eastAsia="Times New Roman" w:hAnsi="David" w:cs="David" w:hint="cs"/>
            <w:sz w:val="24"/>
            <w:szCs w:val="24"/>
            <w:rtl/>
          </w:rPr>
          <w:t>()</w:t>
        </w:r>
      </w:ins>
      <w:r w:rsidR="00E73BCD" w:rsidRPr="00AA62BB">
        <w:rPr>
          <w:rFonts w:ascii="David" w:eastAsia="Times New Roman" w:hAnsi="David" w:cs="David"/>
          <w:sz w:val="24"/>
          <w:szCs w:val="24"/>
        </w:rPr>
        <w:t>solvePnP</w:t>
      </w:r>
      <w:r w:rsidR="00E73BCD" w:rsidRPr="00AA62BB">
        <w:rPr>
          <w:rFonts w:ascii="David" w:eastAsia="Times New Roman" w:hAnsi="David" w:cs="David"/>
          <w:sz w:val="24"/>
          <w:szCs w:val="24"/>
          <w:rtl/>
        </w:rPr>
        <w:t xml:space="preserve">`, </w:t>
      </w:r>
      <w:ins w:id="128" w:author="ירון" w:date="2024-02-01T15:35:00Z">
        <w:r>
          <w:rPr>
            <w:rFonts w:ascii="David" w:eastAsia="Times New Roman" w:hAnsi="David" w:cs="David" w:hint="cs"/>
            <w:sz w:val="24"/>
            <w:szCs w:val="24"/>
            <w:rtl/>
          </w:rPr>
          <w:t>יודעת לחש</w:t>
        </w:r>
      </w:ins>
      <w:ins w:id="129" w:author="ירון" w:date="2024-02-01T15:41:00Z">
        <w:r w:rsidR="00FF418B">
          <w:rPr>
            <w:rFonts w:ascii="David" w:eastAsia="Times New Roman" w:hAnsi="David" w:cs="David" w:hint="cs"/>
            <w:sz w:val="24"/>
            <w:szCs w:val="24"/>
            <w:rtl/>
          </w:rPr>
          <w:t>ב</w:t>
        </w:r>
      </w:ins>
      <w:ins w:id="130" w:author="ירון" w:date="2024-02-01T15:35:00Z">
        <w:r>
          <w:rPr>
            <w:rFonts w:ascii="David" w:eastAsia="Times New Roman" w:hAnsi="David" w:cs="David" w:hint="cs"/>
            <w:sz w:val="24"/>
            <w:szCs w:val="24"/>
            <w:rtl/>
          </w:rPr>
          <w:t xml:space="preserve"> מיקום </w:t>
        </w:r>
      </w:ins>
      <w:ins w:id="131" w:author="ירון" w:date="2024-02-01T15:41:00Z">
        <w:r w:rsidR="00FF418B">
          <w:rPr>
            <w:rFonts w:ascii="David" w:eastAsia="Times New Roman" w:hAnsi="David" w:cs="David" w:hint="cs"/>
            <w:sz w:val="24"/>
            <w:szCs w:val="24"/>
            <w:rtl/>
          </w:rPr>
          <w:t>הברקוד</w:t>
        </w:r>
      </w:ins>
      <w:ins w:id="132" w:author="ירון" w:date="2024-02-01T15:36:00Z">
        <w:r>
          <w:rPr>
            <w:rFonts w:ascii="David" w:eastAsia="Times New Roman" w:hAnsi="David" w:cs="David" w:hint="cs"/>
            <w:sz w:val="24"/>
            <w:szCs w:val="24"/>
            <w:rtl/>
          </w:rPr>
          <w:t xml:space="preserve"> המצולם ביחס למצלמה</w:t>
        </w:r>
      </w:ins>
      <w:ins w:id="133" w:author="ירון" w:date="2024-02-01T11:32:00Z">
        <w:r w:rsidR="00053C88">
          <w:rPr>
            <w:rFonts w:ascii="David" w:eastAsia="Times New Roman" w:hAnsi="David" w:cs="David" w:hint="cs"/>
            <w:sz w:val="24"/>
            <w:szCs w:val="24"/>
            <w:rtl/>
          </w:rPr>
          <w:t xml:space="preserve">.  על ידי טרנספורמציות נוספות הופכים את החישוב לקבלת </w:t>
        </w:r>
      </w:ins>
      <w:ins w:id="134" w:author="ירון" w:date="2024-02-01T11:47:00Z">
        <w:r w:rsidR="007F324C">
          <w:rPr>
            <w:rFonts w:ascii="David" w:eastAsia="Times New Roman" w:hAnsi="David" w:cs="David" w:hint="cs"/>
            <w:sz w:val="24"/>
            <w:szCs w:val="24"/>
            <w:rtl/>
          </w:rPr>
          <w:t xml:space="preserve">המידע הנדרש, שהוא </w:t>
        </w:r>
      </w:ins>
      <w:ins w:id="135" w:author="ירון" w:date="2024-02-01T11:32:00Z">
        <w:r w:rsidR="00053C88">
          <w:rPr>
            <w:rFonts w:ascii="David" w:eastAsia="Times New Roman" w:hAnsi="David" w:cs="David" w:hint="cs"/>
            <w:sz w:val="24"/>
            <w:szCs w:val="24"/>
            <w:rtl/>
          </w:rPr>
          <w:t>מיקום המצלמה ביחס לברקוד</w:t>
        </w:r>
      </w:ins>
      <w:del w:id="136" w:author="ירון" w:date="2024-02-01T11:47:00Z">
        <w:r w:rsidR="00E73BCD" w:rsidRPr="00AA62BB" w:rsidDel="007F324C">
          <w:rPr>
            <w:rFonts w:ascii="David" w:eastAsia="Times New Roman" w:hAnsi="David" w:cs="David"/>
            <w:sz w:val="24"/>
            <w:szCs w:val="24"/>
            <w:rtl/>
          </w:rPr>
          <w:delText>ניתן להעריך את מיקום המצלמה ואת כיוון המצלמה במרחב העולם התלת מימדי</w:delText>
        </w:r>
      </w:del>
      <w:del w:id="137" w:author="ירון" w:date="2024-02-01T11:32:00Z">
        <w:r w:rsidR="00E73BCD" w:rsidRPr="00AA62BB" w:rsidDel="00053C88">
          <w:rPr>
            <w:rFonts w:ascii="David" w:eastAsia="Times New Roman" w:hAnsi="David" w:cs="David"/>
            <w:sz w:val="24"/>
            <w:szCs w:val="24"/>
            <w:rtl/>
          </w:rPr>
          <w:delText xml:space="preserve"> ביחס לאובייקט</w:delText>
        </w:r>
      </w:del>
      <w:del w:id="138" w:author="ירון" w:date="2024-02-01T11:47:00Z">
        <w:r w:rsidR="00E73BCD" w:rsidRPr="00AA62BB" w:rsidDel="007F324C">
          <w:rPr>
            <w:rFonts w:ascii="David" w:eastAsia="Times New Roman" w:hAnsi="David" w:cs="David"/>
            <w:sz w:val="24"/>
            <w:szCs w:val="24"/>
            <w:rtl/>
          </w:rPr>
          <w:delText>.</w:delText>
        </w:r>
      </w:del>
      <w:r w:rsidR="00E73BCD" w:rsidRPr="00AA62BB">
        <w:rPr>
          <w:rFonts w:ascii="David" w:eastAsia="Times New Roman" w:hAnsi="David" w:cs="David"/>
          <w:sz w:val="24"/>
          <w:szCs w:val="24"/>
        </w:rPr>
        <w:t xml:space="preserve"> </w:t>
      </w:r>
    </w:p>
    <w:p w14:paraId="67314166" w14:textId="77777777" w:rsidR="00695B07" w:rsidRDefault="00695B07" w:rsidP="00E9569A">
      <w:pPr>
        <w:pStyle w:val="a6"/>
        <w:bidi/>
        <w:spacing w:line="276" w:lineRule="auto"/>
        <w:ind w:left="432"/>
        <w:jc w:val="both"/>
        <w:rPr>
          <w:ins w:id="139" w:author="ירון" w:date="2024-02-01T11:40:00Z"/>
          <w:rFonts w:ascii="David" w:eastAsia="Times New Roman" w:hAnsi="David" w:cs="David"/>
          <w:sz w:val="24"/>
          <w:szCs w:val="24"/>
          <w:rtl/>
        </w:rPr>
      </w:pPr>
    </w:p>
    <w:p w14:paraId="67A6D279" w14:textId="77777777" w:rsidR="00053C88" w:rsidRDefault="00053C88" w:rsidP="00695B07">
      <w:pPr>
        <w:pStyle w:val="a6"/>
        <w:bidi/>
        <w:spacing w:line="276" w:lineRule="auto"/>
        <w:ind w:left="432"/>
        <w:jc w:val="both"/>
        <w:rPr>
          <w:ins w:id="140" w:author="ירון" w:date="2024-02-01T11:33:00Z"/>
          <w:rFonts w:ascii="David" w:eastAsia="Times New Roman" w:hAnsi="David" w:cs="David"/>
          <w:sz w:val="24"/>
          <w:szCs w:val="24"/>
          <w:rtl/>
        </w:rPr>
      </w:pPr>
      <w:ins w:id="141" w:author="ירון" w:date="2024-02-01T11:33:00Z">
        <w:r>
          <w:rPr>
            <w:rFonts w:ascii="David" w:eastAsia="Times New Roman" w:hAnsi="David" w:cs="David" w:hint="cs"/>
            <w:sz w:val="24"/>
            <w:szCs w:val="24"/>
            <w:rtl/>
          </w:rPr>
          <w:t>הפונקציה</w:t>
        </w:r>
        <w:r w:rsidRPr="00AA62BB">
          <w:rPr>
            <w:rFonts w:ascii="David" w:eastAsia="Times New Roman" w:hAnsi="David" w:cs="David"/>
            <w:sz w:val="24"/>
            <w:szCs w:val="24"/>
            <w:rtl/>
          </w:rPr>
          <w:t xml:space="preserve"> `</w:t>
        </w:r>
        <w:r w:rsidRPr="00AA62BB">
          <w:rPr>
            <w:rFonts w:ascii="David" w:eastAsia="Times New Roman" w:hAnsi="David" w:cs="David"/>
            <w:sz w:val="24"/>
            <w:szCs w:val="24"/>
          </w:rPr>
          <w:t>solvePnP</w:t>
        </w:r>
        <w:r>
          <w:rPr>
            <w:rFonts w:ascii="David" w:eastAsia="Times New Roman" w:hAnsi="David" w:cs="David" w:hint="cs"/>
            <w:sz w:val="24"/>
            <w:szCs w:val="24"/>
            <w:rtl/>
          </w:rPr>
          <w:t>:</w:t>
        </w:r>
      </w:ins>
    </w:p>
    <w:p w14:paraId="05E565CB" w14:textId="77777777" w:rsidR="000C0F4C" w:rsidRPr="00AA62BB" w:rsidRDefault="00E73BCD" w:rsidP="00053C88">
      <w:pPr>
        <w:pStyle w:val="a6"/>
        <w:bidi/>
        <w:spacing w:line="276" w:lineRule="auto"/>
        <w:ind w:left="432"/>
        <w:jc w:val="both"/>
        <w:rPr>
          <w:rFonts w:ascii="David" w:eastAsia="Times New Roman" w:hAnsi="David" w:cs="David"/>
          <w:sz w:val="24"/>
          <w:szCs w:val="24"/>
          <w:rtl/>
        </w:rPr>
      </w:pPr>
      <w:r w:rsidRPr="00AA62BB">
        <w:rPr>
          <w:rFonts w:ascii="David" w:eastAsia="Times New Roman" w:hAnsi="David" w:cs="David"/>
          <w:sz w:val="24"/>
          <w:szCs w:val="24"/>
          <w:rtl/>
        </w:rPr>
        <w:t>קלט:</w:t>
      </w:r>
    </w:p>
    <w:p w14:paraId="4C7EDD8F" w14:textId="77777777" w:rsidR="000C0F4C" w:rsidRPr="00AA62BB" w:rsidRDefault="00E73BCD" w:rsidP="006C67AD">
      <w:pPr>
        <w:pStyle w:val="a6"/>
        <w:numPr>
          <w:ilvl w:val="0"/>
          <w:numId w:val="24"/>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נקודות תלת ממדיות </w:t>
      </w:r>
      <w:ins w:id="142" w:author="ירון" w:date="2024-02-01T15:42:00Z">
        <w:r w:rsidR="00FF418B">
          <w:rPr>
            <w:rFonts w:ascii="David" w:eastAsia="Times New Roman" w:hAnsi="David" w:cs="David" w:hint="cs"/>
            <w:sz w:val="24"/>
            <w:szCs w:val="24"/>
            <w:rtl/>
          </w:rPr>
          <w:t xml:space="preserve">המתאימות לפינות הברקוד, </w:t>
        </w:r>
      </w:ins>
      <w:r w:rsidRPr="00AA62BB">
        <w:rPr>
          <w:rFonts w:ascii="David" w:eastAsia="Times New Roman" w:hAnsi="David" w:cs="David"/>
          <w:sz w:val="24"/>
          <w:szCs w:val="24"/>
          <w:rtl/>
        </w:rPr>
        <w:t xml:space="preserve">במערכת קואורדינטות </w:t>
      </w:r>
      <w:del w:id="143" w:author="ירון" w:date="2024-02-01T15:37:00Z">
        <w:r w:rsidRPr="00AA62BB" w:rsidDel="006C67AD">
          <w:rPr>
            <w:rFonts w:ascii="David" w:eastAsia="Times New Roman" w:hAnsi="David" w:cs="David"/>
            <w:sz w:val="24"/>
            <w:szCs w:val="24"/>
            <w:rtl/>
          </w:rPr>
          <w:delText xml:space="preserve">ידועה </w:delText>
        </w:r>
      </w:del>
      <w:ins w:id="144" w:author="ירון" w:date="2024-02-01T15:37:00Z">
        <w:r w:rsidR="006C67AD">
          <w:rPr>
            <w:rFonts w:ascii="David" w:eastAsia="Times New Roman" w:hAnsi="David" w:cs="David" w:hint="cs"/>
            <w:sz w:val="24"/>
            <w:szCs w:val="24"/>
            <w:rtl/>
          </w:rPr>
          <w:t>שראשיתה במרכז הברקוד</w:t>
        </w:r>
        <w:r w:rsidR="006C67AD" w:rsidRPr="00AA62BB">
          <w:rPr>
            <w:rFonts w:ascii="David" w:eastAsia="Times New Roman" w:hAnsi="David" w:cs="David"/>
            <w:sz w:val="24"/>
            <w:szCs w:val="24"/>
            <w:rtl/>
          </w:rPr>
          <w:t xml:space="preserve"> </w:t>
        </w:r>
      </w:ins>
      <w:r w:rsidRPr="00AA62BB">
        <w:rPr>
          <w:rFonts w:ascii="David" w:eastAsia="Times New Roman" w:hAnsi="David" w:cs="David"/>
          <w:sz w:val="24"/>
          <w:szCs w:val="24"/>
          <w:rtl/>
        </w:rPr>
        <w:t>(נקודות אובייקט).</w:t>
      </w:r>
    </w:p>
    <w:p w14:paraId="3A06955C" w14:textId="77777777" w:rsidR="000C0F4C" w:rsidRPr="00AA62BB" w:rsidRDefault="00E73BCD" w:rsidP="00FF418B">
      <w:pPr>
        <w:pStyle w:val="a6"/>
        <w:numPr>
          <w:ilvl w:val="0"/>
          <w:numId w:val="24"/>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נקודות הדו-ממד </w:t>
      </w:r>
      <w:ins w:id="145" w:author="ירון" w:date="2024-02-01T15:37:00Z">
        <w:r w:rsidR="006C67AD">
          <w:rPr>
            <w:rFonts w:ascii="David" w:eastAsia="Times New Roman" w:hAnsi="David" w:cs="David" w:hint="cs"/>
            <w:sz w:val="24"/>
            <w:szCs w:val="24"/>
            <w:rtl/>
          </w:rPr>
          <w:t xml:space="preserve">המתאימות של הטלת הברקוד על חיישן המצלמה, </w:t>
        </w:r>
      </w:ins>
      <w:ins w:id="146" w:author="ירון" w:date="2024-02-01T15:38:00Z">
        <w:r w:rsidR="006C67AD">
          <w:rPr>
            <w:rFonts w:ascii="David" w:eastAsia="Times New Roman" w:hAnsi="David" w:cs="David" w:hint="cs"/>
            <w:sz w:val="24"/>
            <w:szCs w:val="24"/>
            <w:rtl/>
          </w:rPr>
          <w:t xml:space="preserve">בתוך </w:t>
        </w:r>
      </w:ins>
      <w:del w:id="147" w:author="ירון" w:date="2024-02-01T15:38:00Z">
        <w:r w:rsidRPr="00AA62BB" w:rsidDel="006C67AD">
          <w:rPr>
            <w:rFonts w:ascii="David" w:eastAsia="Times New Roman" w:hAnsi="David" w:cs="David"/>
            <w:sz w:val="24"/>
            <w:szCs w:val="24"/>
            <w:rtl/>
          </w:rPr>
          <w:delText xml:space="preserve">של </w:delText>
        </w:r>
      </w:del>
      <w:r w:rsidRPr="00AA62BB">
        <w:rPr>
          <w:rFonts w:ascii="David" w:eastAsia="Times New Roman" w:hAnsi="David" w:cs="David"/>
          <w:sz w:val="24"/>
          <w:szCs w:val="24"/>
          <w:rtl/>
        </w:rPr>
        <w:t>התמונה.</w:t>
      </w:r>
      <w:ins w:id="148" w:author="ירון" w:date="2024-02-01T15:43:00Z">
        <w:r w:rsidR="00FF418B">
          <w:rPr>
            <w:rFonts w:ascii="David" w:eastAsia="Times New Roman" w:hAnsi="David" w:cs="David" w:hint="cs"/>
            <w:sz w:val="24"/>
            <w:szCs w:val="24"/>
            <w:rtl/>
          </w:rPr>
          <w:t xml:space="preserve"> אלו ניתנות בפיקסלים מפינת התמונה</w:t>
        </w:r>
      </w:ins>
    </w:p>
    <w:p w14:paraId="299CBF2B" w14:textId="77777777" w:rsidR="000C0F4C" w:rsidRPr="00AA62BB" w:rsidRDefault="00E73BCD" w:rsidP="00E9569A">
      <w:pPr>
        <w:pStyle w:val="a6"/>
        <w:numPr>
          <w:ilvl w:val="0"/>
          <w:numId w:val="24"/>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lastRenderedPageBreak/>
        <w:t>מטריצת המצלמה (`</w:t>
      </w:r>
      <w:r w:rsidRPr="00AA62BB">
        <w:rPr>
          <w:rFonts w:ascii="David" w:eastAsia="Times New Roman" w:hAnsi="David" w:cs="David"/>
          <w:sz w:val="24"/>
          <w:szCs w:val="24"/>
        </w:rPr>
        <w:t>cameraMatrix</w:t>
      </w:r>
      <w:r w:rsidRPr="00AA62BB">
        <w:rPr>
          <w:rFonts w:ascii="David" w:eastAsia="Times New Roman" w:hAnsi="David" w:cs="David"/>
          <w:sz w:val="24"/>
          <w:szCs w:val="24"/>
          <w:rtl/>
        </w:rPr>
        <w:t>`).</w:t>
      </w:r>
    </w:p>
    <w:p w14:paraId="7D5E98CD" w14:textId="77777777" w:rsidR="000C0F4C" w:rsidRPr="00AA62BB" w:rsidRDefault="00E73BCD" w:rsidP="009C0D85">
      <w:pPr>
        <w:pStyle w:val="a6"/>
        <w:numPr>
          <w:ilvl w:val="0"/>
          <w:numId w:val="24"/>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מקדמי עיוות (`</w:t>
      </w:r>
      <w:r w:rsidRPr="00AA62BB">
        <w:rPr>
          <w:rFonts w:ascii="David" w:eastAsia="Times New Roman" w:hAnsi="David" w:cs="David"/>
          <w:sz w:val="24"/>
          <w:szCs w:val="24"/>
        </w:rPr>
        <w:t>distCoeffs</w:t>
      </w:r>
      <w:r w:rsidRPr="00AA62BB">
        <w:rPr>
          <w:rFonts w:ascii="David" w:eastAsia="Times New Roman" w:hAnsi="David" w:cs="David"/>
          <w:sz w:val="24"/>
          <w:szCs w:val="24"/>
          <w:rtl/>
        </w:rPr>
        <w:t>`) לתיקון עיוות העדשה.</w:t>
      </w:r>
    </w:p>
    <w:p w14:paraId="3118FBEA" w14:textId="77777777" w:rsidR="000C0F4C" w:rsidRPr="00AA62BB" w:rsidRDefault="00E73BCD" w:rsidP="009C0D85">
      <w:pPr>
        <w:bidi/>
        <w:spacing w:line="276" w:lineRule="auto"/>
        <w:ind w:left="585"/>
        <w:jc w:val="both"/>
        <w:rPr>
          <w:rFonts w:ascii="David" w:eastAsia="Times New Roman" w:hAnsi="David" w:cs="David"/>
          <w:sz w:val="24"/>
          <w:szCs w:val="24"/>
          <w:rtl/>
        </w:rPr>
      </w:pPr>
      <w:r w:rsidRPr="00AA62BB">
        <w:rPr>
          <w:rFonts w:ascii="David" w:eastAsia="Times New Roman" w:hAnsi="David" w:cs="David"/>
          <w:sz w:val="24"/>
          <w:szCs w:val="24"/>
          <w:rtl/>
        </w:rPr>
        <w:t>פלט:</w:t>
      </w:r>
    </w:p>
    <w:p w14:paraId="26851B33" w14:textId="77777777" w:rsidR="00841E91" w:rsidRPr="00841E91" w:rsidRDefault="00E5350D">
      <w:pPr>
        <w:bidi/>
        <w:spacing w:line="276" w:lineRule="auto"/>
        <w:ind w:left="945"/>
        <w:jc w:val="both"/>
        <w:rPr>
          <w:rFonts w:ascii="David" w:eastAsia="Times New Roman" w:hAnsi="David" w:cs="David"/>
          <w:sz w:val="24"/>
          <w:szCs w:val="24"/>
          <w:rtl/>
          <w:rPrChange w:id="149" w:author="ירון" w:date="2024-02-01T15:44:00Z">
            <w:rPr>
              <w:rtl/>
            </w:rPr>
          </w:rPrChange>
        </w:rPr>
        <w:pPrChange w:id="150" w:author="ירון" w:date="2024-02-01T15:44:00Z">
          <w:pPr>
            <w:pStyle w:val="a6"/>
            <w:numPr>
              <w:numId w:val="34"/>
            </w:numPr>
            <w:bidi/>
            <w:spacing w:line="276" w:lineRule="auto"/>
            <w:ind w:left="1305" w:hanging="360"/>
            <w:jc w:val="both"/>
          </w:pPr>
        </w:pPrChange>
      </w:pPr>
      <w:r w:rsidRPr="00E5350D">
        <w:rPr>
          <w:rFonts w:ascii="David" w:eastAsia="Times New Roman" w:hAnsi="David" w:cs="David"/>
          <w:sz w:val="24"/>
          <w:szCs w:val="24"/>
          <w:rPrChange w:id="151" w:author="ירון" w:date="2024-02-01T15:44:00Z">
            <w:rPr/>
          </w:rPrChange>
        </w:rPr>
        <w:t>Rotation Vector &amp; Translation Vector</w:t>
      </w:r>
      <w:r w:rsidRPr="00E5350D">
        <w:rPr>
          <w:rFonts w:ascii="David" w:eastAsia="Times New Roman" w:hAnsi="David" w:cs="David"/>
          <w:sz w:val="24"/>
          <w:szCs w:val="24"/>
          <w:rtl/>
          <w:rPrChange w:id="152" w:author="ירון" w:date="2024-02-01T15:44:00Z">
            <w:rPr>
              <w:rtl/>
            </w:rPr>
          </w:rPrChange>
        </w:rPr>
        <w:t xml:space="preserve"> </w:t>
      </w:r>
      <w:r w:rsidRPr="00E5350D">
        <w:rPr>
          <w:rFonts w:ascii="David" w:eastAsia="Times New Roman" w:hAnsi="David" w:cs="David" w:hint="eastAsia"/>
          <w:sz w:val="24"/>
          <w:szCs w:val="24"/>
          <w:rtl/>
          <w:rPrChange w:id="153" w:author="ירון" w:date="2024-02-01T15:44:00Z">
            <w:rPr>
              <w:rFonts w:hint="eastAsia"/>
              <w:rtl/>
            </w:rPr>
          </w:rPrChange>
        </w:rPr>
        <w:t>המייצגים</w:t>
      </w:r>
      <w:r w:rsidRPr="00E5350D">
        <w:rPr>
          <w:rFonts w:ascii="David" w:eastAsia="Times New Roman" w:hAnsi="David" w:cs="David"/>
          <w:sz w:val="24"/>
          <w:szCs w:val="24"/>
          <w:rtl/>
          <w:rPrChange w:id="154" w:author="ירון" w:date="2024-02-01T15:44:00Z">
            <w:rPr>
              <w:rtl/>
            </w:rPr>
          </w:rPrChange>
        </w:rPr>
        <w:t xml:space="preserve"> </w:t>
      </w:r>
      <w:r w:rsidRPr="00E5350D">
        <w:rPr>
          <w:rFonts w:ascii="David" w:eastAsia="Times New Roman" w:hAnsi="David" w:cs="David" w:hint="eastAsia"/>
          <w:sz w:val="24"/>
          <w:szCs w:val="24"/>
          <w:rtl/>
          <w:rPrChange w:id="155" w:author="ירון" w:date="2024-02-01T15:44:00Z">
            <w:rPr>
              <w:rFonts w:hint="eastAsia"/>
              <w:rtl/>
            </w:rPr>
          </w:rPrChange>
        </w:rPr>
        <w:t>את</w:t>
      </w:r>
      <w:r w:rsidRPr="00E5350D">
        <w:rPr>
          <w:rFonts w:ascii="David" w:eastAsia="Times New Roman" w:hAnsi="David" w:cs="David"/>
          <w:sz w:val="24"/>
          <w:szCs w:val="24"/>
          <w:rtl/>
          <w:rPrChange w:id="156" w:author="ירון" w:date="2024-02-01T15:44:00Z">
            <w:rPr>
              <w:rtl/>
            </w:rPr>
          </w:rPrChange>
        </w:rPr>
        <w:t xml:space="preserve"> </w:t>
      </w:r>
      <w:r w:rsidRPr="00E5350D">
        <w:rPr>
          <w:rFonts w:ascii="David" w:eastAsia="Times New Roman" w:hAnsi="David" w:cs="David" w:hint="eastAsia"/>
          <w:sz w:val="24"/>
          <w:szCs w:val="24"/>
          <w:rtl/>
          <w:rPrChange w:id="157" w:author="ירון" w:date="2024-02-01T15:44:00Z">
            <w:rPr>
              <w:rFonts w:hint="eastAsia"/>
              <w:rtl/>
            </w:rPr>
          </w:rPrChange>
        </w:rPr>
        <w:t>תנוחת</w:t>
      </w:r>
      <w:r w:rsidRPr="00E5350D">
        <w:rPr>
          <w:rFonts w:ascii="David" w:eastAsia="Times New Roman" w:hAnsi="David" w:cs="David"/>
          <w:sz w:val="24"/>
          <w:szCs w:val="24"/>
          <w:rtl/>
          <w:rPrChange w:id="158" w:author="ירון" w:date="2024-02-01T15:44:00Z">
            <w:rPr>
              <w:rtl/>
            </w:rPr>
          </w:rPrChange>
        </w:rPr>
        <w:t xml:space="preserve"> </w:t>
      </w:r>
      <w:del w:id="159" w:author="ירון" w:date="2024-02-01T11:33:00Z">
        <w:r w:rsidRPr="00E5350D">
          <w:rPr>
            <w:rFonts w:ascii="David" w:eastAsia="Times New Roman" w:hAnsi="David" w:cs="David" w:hint="eastAsia"/>
            <w:sz w:val="24"/>
            <w:szCs w:val="24"/>
            <w:rtl/>
            <w:rPrChange w:id="160" w:author="ירון" w:date="2024-02-01T15:44:00Z">
              <w:rPr>
                <w:rFonts w:hint="eastAsia"/>
                <w:rtl/>
              </w:rPr>
            </w:rPrChange>
          </w:rPr>
          <w:delText>המצלמה</w:delText>
        </w:r>
        <w:r w:rsidRPr="00E5350D">
          <w:rPr>
            <w:rFonts w:ascii="David" w:eastAsia="Times New Roman" w:hAnsi="David" w:cs="David"/>
            <w:sz w:val="24"/>
            <w:szCs w:val="24"/>
            <w:rtl/>
            <w:rPrChange w:id="161" w:author="ירון" w:date="2024-02-01T15:44:00Z">
              <w:rPr>
                <w:rtl/>
              </w:rPr>
            </w:rPrChange>
          </w:rPr>
          <w:delText xml:space="preserve"> </w:delText>
        </w:r>
      </w:del>
      <w:ins w:id="162" w:author="ירון" w:date="2024-02-01T11:33:00Z">
        <w:r w:rsidRPr="00E5350D">
          <w:rPr>
            <w:rFonts w:ascii="David" w:eastAsia="Times New Roman" w:hAnsi="David" w:cs="David" w:hint="eastAsia"/>
            <w:sz w:val="24"/>
            <w:szCs w:val="24"/>
            <w:rtl/>
            <w:rPrChange w:id="163" w:author="ירון" w:date="2024-02-01T15:44:00Z">
              <w:rPr>
                <w:rFonts w:hint="eastAsia"/>
                <w:rtl/>
              </w:rPr>
            </w:rPrChange>
          </w:rPr>
          <w:t>האובייקט</w:t>
        </w:r>
        <w:r w:rsidRPr="00E5350D">
          <w:rPr>
            <w:rFonts w:ascii="David" w:eastAsia="Times New Roman" w:hAnsi="David" w:cs="David"/>
            <w:sz w:val="24"/>
            <w:szCs w:val="24"/>
            <w:rtl/>
            <w:rPrChange w:id="164" w:author="ירון" w:date="2024-02-01T15:44:00Z">
              <w:rPr>
                <w:rtl/>
              </w:rPr>
            </w:rPrChange>
          </w:rPr>
          <w:t xml:space="preserve"> </w:t>
        </w:r>
        <w:r w:rsidRPr="00E5350D">
          <w:rPr>
            <w:rFonts w:ascii="David" w:eastAsia="Times New Roman" w:hAnsi="David" w:cs="David" w:hint="eastAsia"/>
            <w:sz w:val="24"/>
            <w:szCs w:val="24"/>
            <w:rtl/>
            <w:rPrChange w:id="165" w:author="ירון" w:date="2024-02-01T15:44:00Z">
              <w:rPr>
                <w:rFonts w:hint="eastAsia"/>
                <w:rtl/>
              </w:rPr>
            </w:rPrChange>
          </w:rPr>
          <w:t>המצולם</w:t>
        </w:r>
        <w:r w:rsidRPr="00E5350D">
          <w:rPr>
            <w:rFonts w:ascii="David" w:eastAsia="Times New Roman" w:hAnsi="David" w:cs="David"/>
            <w:sz w:val="24"/>
            <w:szCs w:val="24"/>
            <w:rtl/>
            <w:rPrChange w:id="166" w:author="ירון" w:date="2024-02-01T15:44:00Z">
              <w:rPr>
                <w:rtl/>
              </w:rPr>
            </w:rPrChange>
          </w:rPr>
          <w:t xml:space="preserve"> (</w:t>
        </w:r>
        <w:r w:rsidRPr="00E5350D">
          <w:rPr>
            <w:rFonts w:ascii="David" w:eastAsia="Times New Roman" w:hAnsi="David" w:cs="David" w:hint="eastAsia"/>
            <w:sz w:val="24"/>
            <w:szCs w:val="24"/>
            <w:rtl/>
            <w:rPrChange w:id="167" w:author="ירון" w:date="2024-02-01T15:44:00Z">
              <w:rPr>
                <w:rFonts w:hint="eastAsia"/>
                <w:rtl/>
              </w:rPr>
            </w:rPrChange>
          </w:rPr>
          <w:t>אצלנו</w:t>
        </w:r>
        <w:r w:rsidRPr="00E5350D">
          <w:rPr>
            <w:rFonts w:ascii="David" w:eastAsia="Times New Roman" w:hAnsi="David" w:cs="David"/>
            <w:sz w:val="24"/>
            <w:szCs w:val="24"/>
            <w:rtl/>
            <w:rPrChange w:id="168" w:author="ירון" w:date="2024-02-01T15:44:00Z">
              <w:rPr>
                <w:rtl/>
              </w:rPr>
            </w:rPrChange>
          </w:rPr>
          <w:t xml:space="preserve"> </w:t>
        </w:r>
        <w:r w:rsidRPr="00E5350D">
          <w:rPr>
            <w:rFonts w:ascii="David" w:eastAsia="Times New Roman" w:hAnsi="David" w:cs="David" w:hint="eastAsia"/>
            <w:sz w:val="24"/>
            <w:szCs w:val="24"/>
            <w:rtl/>
            <w:rPrChange w:id="169" w:author="ירון" w:date="2024-02-01T15:44:00Z">
              <w:rPr>
                <w:rFonts w:hint="eastAsia"/>
                <w:rtl/>
              </w:rPr>
            </w:rPrChange>
          </w:rPr>
          <w:t>הברקוד</w:t>
        </w:r>
        <w:r w:rsidRPr="00E5350D">
          <w:rPr>
            <w:rFonts w:ascii="David" w:eastAsia="Times New Roman" w:hAnsi="David" w:cs="David"/>
            <w:sz w:val="24"/>
            <w:szCs w:val="24"/>
            <w:rtl/>
            <w:rPrChange w:id="170" w:author="ירון" w:date="2024-02-01T15:44:00Z">
              <w:rPr>
                <w:rtl/>
              </w:rPr>
            </w:rPrChange>
          </w:rPr>
          <w:t xml:space="preserve">) </w:t>
        </w:r>
      </w:ins>
      <w:r w:rsidRPr="00E5350D">
        <w:rPr>
          <w:rFonts w:ascii="David" w:eastAsia="Times New Roman" w:hAnsi="David" w:cs="David" w:hint="eastAsia"/>
          <w:sz w:val="24"/>
          <w:szCs w:val="24"/>
          <w:rtl/>
          <w:rPrChange w:id="171" w:author="ירון" w:date="2024-02-01T15:44:00Z">
            <w:rPr>
              <w:rFonts w:hint="eastAsia"/>
              <w:rtl/>
            </w:rPr>
          </w:rPrChange>
        </w:rPr>
        <w:t>ביחס</w:t>
      </w:r>
      <w:r w:rsidRPr="00E5350D">
        <w:rPr>
          <w:rFonts w:ascii="David" w:eastAsia="Times New Roman" w:hAnsi="David" w:cs="David"/>
          <w:sz w:val="24"/>
          <w:szCs w:val="24"/>
          <w:rtl/>
          <w:rPrChange w:id="172" w:author="ירון" w:date="2024-02-01T15:44:00Z">
            <w:rPr>
              <w:rtl/>
            </w:rPr>
          </w:rPrChange>
        </w:rPr>
        <w:t xml:space="preserve"> </w:t>
      </w:r>
      <w:r w:rsidRPr="00E5350D">
        <w:rPr>
          <w:rFonts w:ascii="David" w:eastAsia="Times New Roman" w:hAnsi="David" w:cs="David" w:hint="eastAsia"/>
          <w:sz w:val="24"/>
          <w:szCs w:val="24"/>
          <w:rtl/>
          <w:rPrChange w:id="173" w:author="ירון" w:date="2024-02-01T15:44:00Z">
            <w:rPr>
              <w:rFonts w:hint="eastAsia"/>
              <w:rtl/>
            </w:rPr>
          </w:rPrChange>
        </w:rPr>
        <w:t>למערכת</w:t>
      </w:r>
      <w:r w:rsidRPr="00E5350D">
        <w:rPr>
          <w:rFonts w:ascii="David" w:eastAsia="Times New Roman" w:hAnsi="David" w:cs="David"/>
          <w:sz w:val="24"/>
          <w:szCs w:val="24"/>
          <w:rtl/>
          <w:rPrChange w:id="174" w:author="ירון" w:date="2024-02-01T15:44:00Z">
            <w:rPr>
              <w:rtl/>
            </w:rPr>
          </w:rPrChange>
        </w:rPr>
        <w:t xml:space="preserve"> </w:t>
      </w:r>
      <w:r w:rsidRPr="00E5350D">
        <w:rPr>
          <w:rFonts w:ascii="David" w:eastAsia="Times New Roman" w:hAnsi="David" w:cs="David" w:hint="eastAsia"/>
          <w:sz w:val="24"/>
          <w:szCs w:val="24"/>
          <w:rtl/>
          <w:rPrChange w:id="175" w:author="ירון" w:date="2024-02-01T15:44:00Z">
            <w:rPr>
              <w:rFonts w:hint="eastAsia"/>
              <w:rtl/>
            </w:rPr>
          </w:rPrChange>
        </w:rPr>
        <w:t>הקואורדינטות</w:t>
      </w:r>
      <w:r w:rsidRPr="00E5350D">
        <w:rPr>
          <w:rFonts w:ascii="David" w:eastAsia="Times New Roman" w:hAnsi="David" w:cs="David"/>
          <w:sz w:val="24"/>
          <w:szCs w:val="24"/>
          <w:rtl/>
          <w:rPrChange w:id="176" w:author="ירון" w:date="2024-02-01T15:44:00Z">
            <w:rPr>
              <w:rtl/>
            </w:rPr>
          </w:rPrChange>
        </w:rPr>
        <w:t xml:space="preserve"> </w:t>
      </w:r>
      <w:r w:rsidRPr="00E5350D">
        <w:rPr>
          <w:rFonts w:ascii="David" w:eastAsia="Times New Roman" w:hAnsi="David" w:cs="David" w:hint="eastAsia"/>
          <w:sz w:val="24"/>
          <w:szCs w:val="24"/>
          <w:rtl/>
          <w:rPrChange w:id="177" w:author="ירון" w:date="2024-02-01T15:44:00Z">
            <w:rPr>
              <w:rFonts w:hint="eastAsia"/>
              <w:rtl/>
            </w:rPr>
          </w:rPrChange>
        </w:rPr>
        <w:t>של</w:t>
      </w:r>
      <w:r w:rsidRPr="00E5350D">
        <w:rPr>
          <w:rFonts w:ascii="David" w:eastAsia="Times New Roman" w:hAnsi="David" w:cs="David"/>
          <w:sz w:val="24"/>
          <w:szCs w:val="24"/>
          <w:rtl/>
          <w:rPrChange w:id="178" w:author="ירון" w:date="2024-02-01T15:44:00Z">
            <w:rPr>
              <w:rtl/>
            </w:rPr>
          </w:rPrChange>
        </w:rPr>
        <w:t xml:space="preserve"> </w:t>
      </w:r>
      <w:del w:id="179" w:author="ירון" w:date="2024-02-01T11:33:00Z">
        <w:r w:rsidRPr="00E5350D">
          <w:rPr>
            <w:rFonts w:ascii="David" w:eastAsia="Times New Roman" w:hAnsi="David" w:cs="David" w:hint="eastAsia"/>
            <w:sz w:val="24"/>
            <w:szCs w:val="24"/>
            <w:rtl/>
            <w:rPrChange w:id="180" w:author="ירון" w:date="2024-02-01T15:44:00Z">
              <w:rPr>
                <w:rFonts w:hint="eastAsia"/>
                <w:rtl/>
              </w:rPr>
            </w:rPrChange>
          </w:rPr>
          <w:delText>האובייקט</w:delText>
        </w:r>
      </w:del>
      <w:ins w:id="181" w:author="ירון" w:date="2024-02-01T11:33:00Z">
        <w:r w:rsidRPr="00E5350D">
          <w:rPr>
            <w:rFonts w:ascii="David" w:eastAsia="Times New Roman" w:hAnsi="David" w:cs="David" w:hint="eastAsia"/>
            <w:sz w:val="24"/>
            <w:szCs w:val="24"/>
            <w:rtl/>
            <w:rPrChange w:id="182" w:author="ירון" w:date="2024-02-01T15:44:00Z">
              <w:rPr>
                <w:rFonts w:hint="eastAsia"/>
                <w:rtl/>
              </w:rPr>
            </w:rPrChange>
          </w:rPr>
          <w:t>המצלמ</w:t>
        </w:r>
      </w:ins>
      <w:ins w:id="183" w:author="ירון" w:date="2024-02-01T11:34:00Z">
        <w:r w:rsidRPr="00E5350D">
          <w:rPr>
            <w:rFonts w:ascii="David" w:eastAsia="Times New Roman" w:hAnsi="David" w:cs="David" w:hint="eastAsia"/>
            <w:sz w:val="24"/>
            <w:szCs w:val="24"/>
            <w:rtl/>
            <w:rPrChange w:id="184" w:author="ירון" w:date="2024-02-01T15:44:00Z">
              <w:rPr>
                <w:rFonts w:hint="eastAsia"/>
                <w:rtl/>
              </w:rPr>
            </w:rPrChange>
          </w:rPr>
          <w:t>ה</w:t>
        </w:r>
      </w:ins>
      <w:r w:rsidRPr="00E5350D">
        <w:rPr>
          <w:rFonts w:ascii="David" w:eastAsia="Times New Roman" w:hAnsi="David" w:cs="David"/>
          <w:sz w:val="24"/>
          <w:szCs w:val="24"/>
          <w:rtl/>
          <w:rPrChange w:id="185" w:author="ירון" w:date="2024-02-01T15:44:00Z">
            <w:rPr>
              <w:rtl/>
            </w:rPr>
          </w:rPrChange>
        </w:rPr>
        <w:t>.</w:t>
      </w:r>
    </w:p>
    <w:p w14:paraId="5B71292D" w14:textId="77777777" w:rsidR="00E9569A" w:rsidRPr="00AA62BB" w:rsidRDefault="00E73BCD" w:rsidP="00053C88">
      <w:pPr>
        <w:pStyle w:val="a6"/>
        <w:numPr>
          <w:ilvl w:val="0"/>
          <w:numId w:val="34"/>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Pr>
        <w:t>Rotation Vector</w:t>
      </w:r>
      <w:r w:rsidRPr="00AA62BB">
        <w:rPr>
          <w:rFonts w:ascii="David" w:eastAsia="Times New Roman" w:hAnsi="David" w:cs="David"/>
          <w:sz w:val="24"/>
          <w:szCs w:val="24"/>
          <w:rtl/>
        </w:rPr>
        <w:t>:</w:t>
      </w:r>
      <w:r w:rsidR="00E9569A"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וקטור הסיבוב מייצג את סיבוב </w:t>
      </w:r>
      <w:ins w:id="186" w:author="ירון" w:date="2024-02-01T11:34:00Z">
        <w:r w:rsidR="00053C88">
          <w:rPr>
            <w:rFonts w:ascii="David" w:eastAsia="Times New Roman" w:hAnsi="David" w:cs="David" w:hint="cs"/>
            <w:sz w:val="24"/>
            <w:szCs w:val="24"/>
            <w:rtl/>
          </w:rPr>
          <w:t xml:space="preserve">הברקוד ביחס למערכת </w:t>
        </w:r>
      </w:ins>
      <w:ins w:id="187" w:author="ירון" w:date="2024-02-01T11:35:00Z">
        <w:r w:rsidR="00053C88">
          <w:rPr>
            <w:rFonts w:ascii="David" w:eastAsia="Times New Roman" w:hAnsi="David" w:cs="David" w:hint="cs"/>
            <w:sz w:val="24"/>
            <w:szCs w:val="24"/>
            <w:rtl/>
          </w:rPr>
          <w:t>הקואורדינאטות של ה</w:t>
        </w:r>
      </w:ins>
      <w:del w:id="188" w:author="ירון" w:date="2024-02-01T11:34:00Z">
        <w:r w:rsidRPr="00AA62BB" w:rsidDel="00053C88">
          <w:rPr>
            <w:rFonts w:ascii="David" w:eastAsia="Times New Roman" w:hAnsi="David" w:cs="David"/>
            <w:sz w:val="24"/>
            <w:szCs w:val="24"/>
            <w:rtl/>
          </w:rPr>
          <w:delText>ה</w:delText>
        </w:r>
      </w:del>
      <w:r w:rsidRPr="00AA62BB">
        <w:rPr>
          <w:rFonts w:ascii="David" w:eastAsia="Times New Roman" w:hAnsi="David" w:cs="David"/>
          <w:sz w:val="24"/>
          <w:szCs w:val="24"/>
          <w:rtl/>
        </w:rPr>
        <w:t>מצלמה</w:t>
      </w:r>
      <w:ins w:id="189" w:author="ירון" w:date="2024-02-01T11:34:00Z">
        <w:r w:rsidR="00053C88">
          <w:rPr>
            <w:rFonts w:ascii="David" w:eastAsia="Times New Roman" w:hAnsi="David" w:cs="David" w:hint="cs"/>
            <w:sz w:val="24"/>
            <w:szCs w:val="24"/>
            <w:rtl/>
          </w:rPr>
          <w:t>.</w:t>
        </w:r>
      </w:ins>
      <w:r w:rsidRPr="00AA62BB">
        <w:rPr>
          <w:rFonts w:ascii="David" w:eastAsia="Times New Roman" w:hAnsi="David" w:cs="David"/>
          <w:sz w:val="24"/>
          <w:szCs w:val="24"/>
          <w:rtl/>
        </w:rPr>
        <w:t xml:space="preserve"> </w:t>
      </w:r>
      <w:del w:id="190" w:author="ירון" w:date="2024-02-01T11:35:00Z">
        <w:r w:rsidRPr="00AA62BB" w:rsidDel="00053C88">
          <w:rPr>
            <w:rFonts w:ascii="David" w:eastAsia="Times New Roman" w:hAnsi="David" w:cs="David"/>
            <w:sz w:val="24"/>
            <w:szCs w:val="24"/>
            <w:rtl/>
          </w:rPr>
          <w:delText>ביחס למערכת הקואורדינטות העולמית או למסגרת ייחוס.</w:delText>
        </w:r>
        <w:r w:rsidR="00E9569A" w:rsidRPr="00AA62BB" w:rsidDel="00053C88">
          <w:rPr>
            <w:rFonts w:ascii="David" w:eastAsia="Times New Roman" w:hAnsi="David" w:cs="David"/>
            <w:sz w:val="24"/>
            <w:szCs w:val="24"/>
            <w:rtl/>
          </w:rPr>
          <w:delText xml:space="preserve"> </w:delText>
        </w:r>
      </w:del>
      <w:r w:rsidRPr="00AA62BB">
        <w:rPr>
          <w:rFonts w:ascii="David" w:eastAsia="Times New Roman" w:hAnsi="David" w:cs="David"/>
          <w:sz w:val="24"/>
          <w:szCs w:val="24"/>
          <w:rtl/>
        </w:rPr>
        <w:t>הוא מיוצג בדרך כלל כווקטור תלת מימדי המגדיר ציר סיבוב ואת זווית הסיבוב סביב הציר הזה.</w:t>
      </w:r>
      <w:r w:rsidR="00E9569A"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וקטור זה יכול לשמש ישירות כדי להפוך נקודות ממערכת הקואורדינטות של המצלמה למערכת הקואורדינטות </w:t>
      </w:r>
      <w:del w:id="191" w:author="ירון" w:date="2024-02-01T11:35:00Z">
        <w:r w:rsidRPr="00AA62BB" w:rsidDel="00053C88">
          <w:rPr>
            <w:rFonts w:ascii="David" w:eastAsia="Times New Roman" w:hAnsi="David" w:cs="David"/>
            <w:sz w:val="24"/>
            <w:szCs w:val="24"/>
            <w:rtl/>
          </w:rPr>
          <w:delText xml:space="preserve">העולמית </w:delText>
        </w:r>
      </w:del>
      <w:ins w:id="192" w:author="ירון" w:date="2024-02-01T11:35:00Z">
        <w:r w:rsidR="00053C88">
          <w:rPr>
            <w:rFonts w:ascii="David" w:eastAsia="Times New Roman" w:hAnsi="David" w:cs="David" w:hint="cs"/>
            <w:sz w:val="24"/>
            <w:szCs w:val="24"/>
            <w:rtl/>
          </w:rPr>
          <w:t>של הברקוד.</w:t>
        </w:r>
      </w:ins>
      <w:del w:id="193" w:author="ירון" w:date="2024-02-01T11:35:00Z">
        <w:r w:rsidRPr="00AA62BB" w:rsidDel="00053C88">
          <w:rPr>
            <w:rFonts w:ascii="David" w:eastAsia="Times New Roman" w:hAnsi="David" w:cs="David"/>
            <w:sz w:val="24"/>
            <w:szCs w:val="24"/>
            <w:rtl/>
          </w:rPr>
          <w:delText>ולהיפך</w:delText>
        </w:r>
      </w:del>
      <w:r w:rsidRPr="00AA62BB">
        <w:rPr>
          <w:rFonts w:ascii="David" w:eastAsia="Times New Roman" w:hAnsi="David" w:cs="David"/>
          <w:sz w:val="24"/>
          <w:szCs w:val="24"/>
          <w:rtl/>
        </w:rPr>
        <w:t>.</w:t>
      </w:r>
    </w:p>
    <w:p w14:paraId="1F457F49" w14:textId="77777777" w:rsidR="00841E91" w:rsidRPr="00841E91" w:rsidRDefault="00E5350D">
      <w:pPr>
        <w:pStyle w:val="a6"/>
        <w:numPr>
          <w:ilvl w:val="0"/>
          <w:numId w:val="34"/>
        </w:numPr>
        <w:bidi/>
        <w:spacing w:line="276" w:lineRule="auto"/>
        <w:jc w:val="both"/>
        <w:rPr>
          <w:rFonts w:ascii="David" w:eastAsia="Times New Roman" w:hAnsi="David" w:cs="David"/>
          <w:sz w:val="24"/>
          <w:szCs w:val="24"/>
          <w:rPrChange w:id="194" w:author="ירון" w:date="2024-02-01T15:44:00Z">
            <w:rPr/>
          </w:rPrChange>
        </w:rPr>
        <w:pPrChange w:id="195" w:author="ירון" w:date="2024-02-01T15:44:00Z">
          <w:pPr>
            <w:pStyle w:val="a6"/>
            <w:numPr>
              <w:numId w:val="34"/>
            </w:numPr>
            <w:bidi/>
            <w:spacing w:line="276" w:lineRule="auto"/>
            <w:ind w:left="584" w:hanging="360"/>
            <w:jc w:val="both"/>
          </w:pPr>
        </w:pPrChange>
      </w:pPr>
      <w:r w:rsidRPr="00E5350D">
        <w:rPr>
          <w:rFonts w:ascii="David" w:eastAsia="Times New Roman" w:hAnsi="David" w:cs="David"/>
          <w:sz w:val="24"/>
          <w:szCs w:val="24"/>
          <w:rPrChange w:id="196" w:author="ירון" w:date="2024-02-01T15:44:00Z">
            <w:rPr/>
          </w:rPrChange>
        </w:rPr>
        <w:t>Translation Vector</w:t>
      </w:r>
      <w:r w:rsidRPr="00E5350D">
        <w:rPr>
          <w:rFonts w:ascii="David" w:eastAsia="Times New Roman" w:hAnsi="David" w:cs="David"/>
          <w:sz w:val="24"/>
          <w:szCs w:val="24"/>
          <w:rtl/>
          <w:rPrChange w:id="197" w:author="ירון" w:date="2024-02-01T15:44:00Z">
            <w:rPr>
              <w:rtl/>
            </w:rPr>
          </w:rPrChange>
        </w:rPr>
        <w:t xml:space="preserve">: </w:t>
      </w:r>
      <w:r w:rsidRPr="00E5350D">
        <w:rPr>
          <w:rFonts w:ascii="David" w:eastAsia="Times New Roman" w:hAnsi="David" w:cs="David" w:hint="eastAsia"/>
          <w:sz w:val="24"/>
          <w:szCs w:val="24"/>
          <w:rtl/>
          <w:rPrChange w:id="198" w:author="ירון" w:date="2024-02-01T15:44:00Z">
            <w:rPr>
              <w:rFonts w:hint="eastAsia"/>
              <w:rtl/>
            </w:rPr>
          </w:rPrChange>
        </w:rPr>
        <w:t>מייצג</w:t>
      </w:r>
      <w:r w:rsidRPr="00E5350D">
        <w:rPr>
          <w:rFonts w:ascii="David" w:eastAsia="Times New Roman" w:hAnsi="David" w:cs="David"/>
          <w:sz w:val="24"/>
          <w:szCs w:val="24"/>
          <w:rtl/>
          <w:rPrChange w:id="199" w:author="ירון" w:date="2024-02-01T15:44:00Z">
            <w:rPr>
              <w:rtl/>
            </w:rPr>
          </w:rPrChange>
        </w:rPr>
        <w:t xml:space="preserve"> </w:t>
      </w:r>
      <w:r w:rsidRPr="00E5350D">
        <w:rPr>
          <w:rFonts w:ascii="David" w:eastAsia="Times New Roman" w:hAnsi="David" w:cs="David" w:hint="eastAsia"/>
          <w:sz w:val="24"/>
          <w:szCs w:val="24"/>
          <w:rtl/>
          <w:rPrChange w:id="200" w:author="ירון" w:date="2024-02-01T15:44:00Z">
            <w:rPr>
              <w:rFonts w:hint="eastAsia"/>
              <w:rtl/>
            </w:rPr>
          </w:rPrChange>
        </w:rPr>
        <w:t>את</w:t>
      </w:r>
      <w:r w:rsidRPr="00E5350D">
        <w:rPr>
          <w:rFonts w:ascii="David" w:eastAsia="Times New Roman" w:hAnsi="David" w:cs="David"/>
          <w:sz w:val="24"/>
          <w:szCs w:val="24"/>
          <w:rtl/>
          <w:rPrChange w:id="201" w:author="ירון" w:date="2024-02-01T15:44:00Z">
            <w:rPr>
              <w:rtl/>
            </w:rPr>
          </w:rPrChange>
        </w:rPr>
        <w:t xml:space="preserve"> </w:t>
      </w:r>
      <w:r w:rsidRPr="00E5350D">
        <w:rPr>
          <w:rFonts w:ascii="David" w:eastAsia="Times New Roman" w:hAnsi="David" w:cs="David" w:hint="eastAsia"/>
          <w:sz w:val="24"/>
          <w:szCs w:val="24"/>
          <w:rtl/>
          <w:rPrChange w:id="202" w:author="ירון" w:date="2024-02-01T15:44:00Z">
            <w:rPr>
              <w:rFonts w:hint="eastAsia"/>
              <w:rtl/>
            </w:rPr>
          </w:rPrChange>
        </w:rPr>
        <w:t>מיקום</w:t>
      </w:r>
      <w:r w:rsidRPr="00E5350D">
        <w:rPr>
          <w:rFonts w:ascii="David" w:eastAsia="Times New Roman" w:hAnsi="David" w:cs="David"/>
          <w:sz w:val="24"/>
          <w:szCs w:val="24"/>
          <w:rtl/>
          <w:rPrChange w:id="203" w:author="ירון" w:date="2024-02-01T15:44:00Z">
            <w:rPr>
              <w:rtl/>
            </w:rPr>
          </w:rPrChange>
        </w:rPr>
        <w:t xml:space="preserve"> </w:t>
      </w:r>
      <w:ins w:id="204" w:author="ירון" w:date="2024-02-01T11:35:00Z">
        <w:r w:rsidRPr="00E5350D">
          <w:rPr>
            <w:rFonts w:ascii="David" w:eastAsia="Times New Roman" w:hAnsi="David" w:cs="David" w:hint="eastAsia"/>
            <w:sz w:val="24"/>
            <w:szCs w:val="24"/>
            <w:rtl/>
            <w:rPrChange w:id="205" w:author="ירון" w:date="2024-02-01T15:44:00Z">
              <w:rPr>
                <w:rFonts w:hint="eastAsia"/>
                <w:rtl/>
              </w:rPr>
            </w:rPrChange>
          </w:rPr>
          <w:t>האובייקט</w:t>
        </w:r>
        <w:r w:rsidRPr="00E5350D">
          <w:rPr>
            <w:rFonts w:ascii="David" w:eastAsia="Times New Roman" w:hAnsi="David" w:cs="David"/>
            <w:sz w:val="24"/>
            <w:szCs w:val="24"/>
            <w:rtl/>
            <w:rPrChange w:id="206" w:author="ירון" w:date="2024-02-01T15:44:00Z">
              <w:rPr>
                <w:rtl/>
              </w:rPr>
            </w:rPrChange>
          </w:rPr>
          <w:t xml:space="preserve"> (</w:t>
        </w:r>
        <w:r w:rsidRPr="00E5350D">
          <w:rPr>
            <w:rFonts w:ascii="David" w:eastAsia="Times New Roman" w:hAnsi="David" w:cs="David" w:hint="eastAsia"/>
            <w:sz w:val="24"/>
            <w:szCs w:val="24"/>
            <w:rtl/>
            <w:rPrChange w:id="207" w:author="ירון" w:date="2024-02-01T15:44:00Z">
              <w:rPr>
                <w:rFonts w:hint="eastAsia"/>
                <w:rtl/>
              </w:rPr>
            </w:rPrChange>
          </w:rPr>
          <w:t>אצלנו</w:t>
        </w:r>
        <w:r w:rsidRPr="00E5350D">
          <w:rPr>
            <w:rFonts w:ascii="David" w:eastAsia="Times New Roman" w:hAnsi="David" w:cs="David"/>
            <w:sz w:val="24"/>
            <w:szCs w:val="24"/>
            <w:rtl/>
            <w:rPrChange w:id="208" w:author="ירון" w:date="2024-02-01T15:44:00Z">
              <w:rPr>
                <w:rtl/>
              </w:rPr>
            </w:rPrChange>
          </w:rPr>
          <w:t xml:space="preserve"> </w:t>
        </w:r>
        <w:r w:rsidRPr="00E5350D">
          <w:rPr>
            <w:rFonts w:ascii="David" w:eastAsia="Times New Roman" w:hAnsi="David" w:cs="David" w:hint="eastAsia"/>
            <w:sz w:val="24"/>
            <w:szCs w:val="24"/>
            <w:rtl/>
            <w:rPrChange w:id="209" w:author="ירון" w:date="2024-02-01T15:44:00Z">
              <w:rPr>
                <w:rFonts w:hint="eastAsia"/>
                <w:rtl/>
              </w:rPr>
            </w:rPrChange>
          </w:rPr>
          <w:t>הברקוד</w:t>
        </w:r>
        <w:r w:rsidRPr="00E5350D">
          <w:rPr>
            <w:rFonts w:ascii="David" w:eastAsia="Times New Roman" w:hAnsi="David" w:cs="David"/>
            <w:sz w:val="24"/>
            <w:szCs w:val="24"/>
            <w:rtl/>
            <w:rPrChange w:id="210" w:author="ירון" w:date="2024-02-01T15:44:00Z">
              <w:rPr>
                <w:rtl/>
              </w:rPr>
            </w:rPrChange>
          </w:rPr>
          <w:t xml:space="preserve">) </w:t>
        </w:r>
        <w:r w:rsidRPr="00E5350D">
          <w:rPr>
            <w:rFonts w:ascii="David" w:eastAsia="Times New Roman" w:hAnsi="David" w:cs="David" w:hint="eastAsia"/>
            <w:sz w:val="24"/>
            <w:szCs w:val="24"/>
            <w:rtl/>
            <w:rPrChange w:id="211" w:author="ירון" w:date="2024-02-01T15:44:00Z">
              <w:rPr>
                <w:rFonts w:hint="eastAsia"/>
                <w:rtl/>
              </w:rPr>
            </w:rPrChange>
          </w:rPr>
          <w:t>ביח</w:t>
        </w:r>
      </w:ins>
      <w:ins w:id="212" w:author="ירון" w:date="2024-02-01T11:36:00Z">
        <w:r w:rsidRPr="00E5350D">
          <w:rPr>
            <w:rFonts w:ascii="David" w:eastAsia="Times New Roman" w:hAnsi="David" w:cs="David" w:hint="eastAsia"/>
            <w:sz w:val="24"/>
            <w:szCs w:val="24"/>
            <w:rtl/>
            <w:rPrChange w:id="213" w:author="ירון" w:date="2024-02-01T15:44:00Z">
              <w:rPr>
                <w:rFonts w:hint="eastAsia"/>
                <w:rtl/>
              </w:rPr>
            </w:rPrChange>
          </w:rPr>
          <w:t>ס</w:t>
        </w:r>
        <w:r w:rsidRPr="00E5350D">
          <w:rPr>
            <w:rFonts w:ascii="David" w:eastAsia="Times New Roman" w:hAnsi="David" w:cs="David"/>
            <w:sz w:val="24"/>
            <w:szCs w:val="24"/>
            <w:rtl/>
            <w:rPrChange w:id="214" w:author="ירון" w:date="2024-02-01T15:44:00Z">
              <w:rPr>
                <w:rtl/>
              </w:rPr>
            </w:rPrChange>
          </w:rPr>
          <w:t xml:space="preserve"> </w:t>
        </w:r>
        <w:r w:rsidRPr="00E5350D">
          <w:rPr>
            <w:rFonts w:ascii="David" w:eastAsia="Times New Roman" w:hAnsi="David" w:cs="David" w:hint="eastAsia"/>
            <w:sz w:val="24"/>
            <w:szCs w:val="24"/>
            <w:rtl/>
            <w:rPrChange w:id="215" w:author="ירון" w:date="2024-02-01T15:44:00Z">
              <w:rPr>
                <w:rFonts w:hint="eastAsia"/>
                <w:rtl/>
              </w:rPr>
            </w:rPrChange>
          </w:rPr>
          <w:t>ל</w:t>
        </w:r>
      </w:ins>
      <w:del w:id="216" w:author="ירון" w:date="2024-02-01T11:36:00Z">
        <w:r w:rsidRPr="00E5350D">
          <w:rPr>
            <w:rFonts w:ascii="David" w:eastAsia="Times New Roman" w:hAnsi="David" w:cs="David" w:hint="eastAsia"/>
            <w:sz w:val="24"/>
            <w:szCs w:val="24"/>
            <w:rtl/>
            <w:rPrChange w:id="217" w:author="ירון" w:date="2024-02-01T15:44:00Z">
              <w:rPr>
                <w:rFonts w:hint="eastAsia"/>
                <w:rtl/>
              </w:rPr>
            </w:rPrChange>
          </w:rPr>
          <w:delText>ה</w:delText>
        </w:r>
      </w:del>
      <w:r w:rsidRPr="00E5350D">
        <w:rPr>
          <w:rFonts w:ascii="David" w:eastAsia="Times New Roman" w:hAnsi="David" w:cs="David" w:hint="eastAsia"/>
          <w:sz w:val="24"/>
          <w:szCs w:val="24"/>
          <w:rtl/>
          <w:rPrChange w:id="218" w:author="ירון" w:date="2024-02-01T15:44:00Z">
            <w:rPr>
              <w:rFonts w:hint="eastAsia"/>
              <w:rtl/>
            </w:rPr>
          </w:rPrChange>
        </w:rPr>
        <w:t>מצלמה</w:t>
      </w:r>
      <w:del w:id="219" w:author="ירון" w:date="2024-02-01T11:36:00Z">
        <w:r w:rsidRPr="00E5350D">
          <w:rPr>
            <w:rFonts w:ascii="David" w:eastAsia="Times New Roman" w:hAnsi="David" w:cs="David"/>
            <w:sz w:val="24"/>
            <w:szCs w:val="24"/>
            <w:rtl/>
            <w:rPrChange w:id="220" w:author="ירון" w:date="2024-02-01T15:44:00Z">
              <w:rPr>
                <w:rtl/>
              </w:rPr>
            </w:rPrChange>
          </w:rPr>
          <w:delText xml:space="preserve"> </w:delText>
        </w:r>
        <w:r w:rsidRPr="00E5350D">
          <w:rPr>
            <w:rFonts w:ascii="David" w:eastAsia="Times New Roman" w:hAnsi="David" w:cs="David" w:hint="eastAsia"/>
            <w:sz w:val="24"/>
            <w:szCs w:val="24"/>
            <w:rtl/>
            <w:rPrChange w:id="221" w:author="ירון" w:date="2024-02-01T15:44:00Z">
              <w:rPr>
                <w:rFonts w:hint="eastAsia"/>
                <w:rtl/>
              </w:rPr>
            </w:rPrChange>
          </w:rPr>
          <w:delText>ביחס</w:delText>
        </w:r>
        <w:r w:rsidRPr="00E5350D">
          <w:rPr>
            <w:rFonts w:ascii="David" w:eastAsia="Times New Roman" w:hAnsi="David" w:cs="David"/>
            <w:sz w:val="24"/>
            <w:szCs w:val="24"/>
            <w:rtl/>
            <w:rPrChange w:id="222" w:author="ירון" w:date="2024-02-01T15:44:00Z">
              <w:rPr>
                <w:rtl/>
              </w:rPr>
            </w:rPrChange>
          </w:rPr>
          <w:delText xml:space="preserve"> </w:delText>
        </w:r>
        <w:r w:rsidRPr="00E5350D">
          <w:rPr>
            <w:rFonts w:ascii="David" w:eastAsia="Times New Roman" w:hAnsi="David" w:cs="David" w:hint="eastAsia"/>
            <w:sz w:val="24"/>
            <w:szCs w:val="24"/>
            <w:rtl/>
            <w:rPrChange w:id="223" w:author="ירון" w:date="2024-02-01T15:44:00Z">
              <w:rPr>
                <w:rFonts w:hint="eastAsia"/>
                <w:rtl/>
              </w:rPr>
            </w:rPrChange>
          </w:rPr>
          <w:delText>למערכת</w:delText>
        </w:r>
        <w:r w:rsidRPr="00E5350D">
          <w:rPr>
            <w:rFonts w:ascii="David" w:eastAsia="Times New Roman" w:hAnsi="David" w:cs="David"/>
            <w:sz w:val="24"/>
            <w:szCs w:val="24"/>
            <w:rtl/>
            <w:rPrChange w:id="224" w:author="ירון" w:date="2024-02-01T15:44:00Z">
              <w:rPr>
                <w:rtl/>
              </w:rPr>
            </w:rPrChange>
          </w:rPr>
          <w:delText xml:space="preserve"> </w:delText>
        </w:r>
        <w:r w:rsidRPr="00E5350D">
          <w:rPr>
            <w:rFonts w:ascii="David" w:eastAsia="Times New Roman" w:hAnsi="David" w:cs="David" w:hint="eastAsia"/>
            <w:sz w:val="24"/>
            <w:szCs w:val="24"/>
            <w:rtl/>
            <w:rPrChange w:id="225" w:author="ירון" w:date="2024-02-01T15:44:00Z">
              <w:rPr>
                <w:rFonts w:hint="eastAsia"/>
                <w:rtl/>
              </w:rPr>
            </w:rPrChange>
          </w:rPr>
          <w:delText>הקואורדינטות</w:delText>
        </w:r>
        <w:r w:rsidRPr="00E5350D">
          <w:rPr>
            <w:rFonts w:ascii="David" w:eastAsia="Times New Roman" w:hAnsi="David" w:cs="David"/>
            <w:sz w:val="24"/>
            <w:szCs w:val="24"/>
            <w:rtl/>
            <w:rPrChange w:id="226" w:author="ירון" w:date="2024-02-01T15:44:00Z">
              <w:rPr>
                <w:rtl/>
              </w:rPr>
            </w:rPrChange>
          </w:rPr>
          <w:delText xml:space="preserve"> </w:delText>
        </w:r>
        <w:r w:rsidRPr="00E5350D">
          <w:rPr>
            <w:rFonts w:ascii="David" w:eastAsia="Times New Roman" w:hAnsi="David" w:cs="David" w:hint="eastAsia"/>
            <w:sz w:val="24"/>
            <w:szCs w:val="24"/>
            <w:rtl/>
            <w:rPrChange w:id="227" w:author="ירון" w:date="2024-02-01T15:44:00Z">
              <w:rPr>
                <w:rFonts w:hint="eastAsia"/>
                <w:rtl/>
              </w:rPr>
            </w:rPrChange>
          </w:rPr>
          <w:delText>העולמית</w:delText>
        </w:r>
        <w:r w:rsidRPr="00E5350D">
          <w:rPr>
            <w:rFonts w:ascii="David" w:eastAsia="Times New Roman" w:hAnsi="David" w:cs="David"/>
            <w:sz w:val="24"/>
            <w:szCs w:val="24"/>
            <w:rtl/>
            <w:rPrChange w:id="228" w:author="ירון" w:date="2024-02-01T15:44:00Z">
              <w:rPr>
                <w:rtl/>
              </w:rPr>
            </w:rPrChange>
          </w:rPr>
          <w:delText xml:space="preserve"> </w:delText>
        </w:r>
        <w:r w:rsidRPr="00E5350D">
          <w:rPr>
            <w:rFonts w:ascii="David" w:eastAsia="Times New Roman" w:hAnsi="David" w:cs="David" w:hint="eastAsia"/>
            <w:sz w:val="24"/>
            <w:szCs w:val="24"/>
            <w:rtl/>
            <w:rPrChange w:id="229" w:author="ירון" w:date="2024-02-01T15:44:00Z">
              <w:rPr>
                <w:rFonts w:hint="eastAsia"/>
                <w:rtl/>
              </w:rPr>
            </w:rPrChange>
          </w:rPr>
          <w:delText>או</w:delText>
        </w:r>
        <w:r w:rsidRPr="00E5350D">
          <w:rPr>
            <w:rFonts w:ascii="David" w:eastAsia="Times New Roman" w:hAnsi="David" w:cs="David"/>
            <w:sz w:val="24"/>
            <w:szCs w:val="24"/>
            <w:rtl/>
            <w:rPrChange w:id="230" w:author="ירון" w:date="2024-02-01T15:44:00Z">
              <w:rPr>
                <w:rtl/>
              </w:rPr>
            </w:rPrChange>
          </w:rPr>
          <w:delText xml:space="preserve"> </w:delText>
        </w:r>
        <w:r w:rsidRPr="00E5350D">
          <w:rPr>
            <w:rFonts w:ascii="David" w:eastAsia="Times New Roman" w:hAnsi="David" w:cs="David" w:hint="eastAsia"/>
            <w:sz w:val="24"/>
            <w:szCs w:val="24"/>
            <w:rtl/>
            <w:rPrChange w:id="231" w:author="ירון" w:date="2024-02-01T15:44:00Z">
              <w:rPr>
                <w:rFonts w:hint="eastAsia"/>
                <w:rtl/>
              </w:rPr>
            </w:rPrChange>
          </w:rPr>
          <w:delText>למסגרת</w:delText>
        </w:r>
        <w:r w:rsidRPr="00E5350D">
          <w:rPr>
            <w:rFonts w:ascii="David" w:eastAsia="Times New Roman" w:hAnsi="David" w:cs="David"/>
            <w:sz w:val="24"/>
            <w:szCs w:val="24"/>
            <w:rtl/>
            <w:rPrChange w:id="232" w:author="ירון" w:date="2024-02-01T15:44:00Z">
              <w:rPr>
                <w:rtl/>
              </w:rPr>
            </w:rPrChange>
          </w:rPr>
          <w:delText xml:space="preserve"> </w:delText>
        </w:r>
        <w:r w:rsidRPr="00E5350D">
          <w:rPr>
            <w:rFonts w:ascii="David" w:eastAsia="Times New Roman" w:hAnsi="David" w:cs="David" w:hint="eastAsia"/>
            <w:sz w:val="24"/>
            <w:szCs w:val="24"/>
            <w:rtl/>
            <w:rPrChange w:id="233" w:author="ירון" w:date="2024-02-01T15:44:00Z">
              <w:rPr>
                <w:rFonts w:hint="eastAsia"/>
                <w:rtl/>
              </w:rPr>
            </w:rPrChange>
          </w:rPr>
          <w:delText>ייחוס</w:delText>
        </w:r>
      </w:del>
      <w:r w:rsidRPr="00E5350D">
        <w:rPr>
          <w:rFonts w:ascii="David" w:eastAsia="Times New Roman" w:hAnsi="David" w:cs="David"/>
          <w:sz w:val="24"/>
          <w:szCs w:val="24"/>
          <w:rtl/>
          <w:rPrChange w:id="234" w:author="ירון" w:date="2024-02-01T15:44:00Z">
            <w:rPr>
              <w:rtl/>
            </w:rPr>
          </w:rPrChange>
        </w:rPr>
        <w:t xml:space="preserve">. </w:t>
      </w:r>
      <w:r w:rsidRPr="00E5350D">
        <w:rPr>
          <w:rFonts w:ascii="David" w:eastAsia="Times New Roman" w:hAnsi="David" w:cs="David" w:hint="eastAsia"/>
          <w:sz w:val="24"/>
          <w:szCs w:val="24"/>
          <w:rtl/>
          <w:rPrChange w:id="235" w:author="ירון" w:date="2024-02-01T15:44:00Z">
            <w:rPr>
              <w:rFonts w:hint="eastAsia"/>
              <w:rtl/>
            </w:rPr>
          </w:rPrChange>
        </w:rPr>
        <w:t>הוא</w:t>
      </w:r>
      <w:r w:rsidRPr="00E5350D">
        <w:rPr>
          <w:rFonts w:ascii="David" w:eastAsia="Times New Roman" w:hAnsi="David" w:cs="David"/>
          <w:sz w:val="24"/>
          <w:szCs w:val="24"/>
          <w:rtl/>
          <w:rPrChange w:id="236" w:author="ירון" w:date="2024-02-01T15:44:00Z">
            <w:rPr>
              <w:rtl/>
            </w:rPr>
          </w:rPrChange>
        </w:rPr>
        <w:t xml:space="preserve"> </w:t>
      </w:r>
      <w:r w:rsidRPr="00E5350D">
        <w:rPr>
          <w:rFonts w:ascii="David" w:eastAsia="Times New Roman" w:hAnsi="David" w:cs="David" w:hint="eastAsia"/>
          <w:sz w:val="24"/>
          <w:szCs w:val="24"/>
          <w:rtl/>
          <w:rPrChange w:id="237" w:author="ירון" w:date="2024-02-01T15:44:00Z">
            <w:rPr>
              <w:rFonts w:hint="eastAsia"/>
              <w:rtl/>
            </w:rPr>
          </w:rPrChange>
        </w:rPr>
        <w:t>מיוצג</w:t>
      </w:r>
      <w:r w:rsidRPr="00E5350D">
        <w:rPr>
          <w:rFonts w:ascii="David" w:eastAsia="Times New Roman" w:hAnsi="David" w:cs="David"/>
          <w:sz w:val="24"/>
          <w:szCs w:val="24"/>
          <w:rtl/>
          <w:rPrChange w:id="238" w:author="ירון" w:date="2024-02-01T15:44:00Z">
            <w:rPr>
              <w:rtl/>
            </w:rPr>
          </w:rPrChange>
        </w:rPr>
        <w:t xml:space="preserve"> </w:t>
      </w:r>
      <w:r w:rsidRPr="00E5350D">
        <w:rPr>
          <w:rFonts w:ascii="David" w:eastAsia="Times New Roman" w:hAnsi="David" w:cs="David" w:hint="eastAsia"/>
          <w:sz w:val="24"/>
          <w:szCs w:val="24"/>
          <w:rtl/>
          <w:rPrChange w:id="239" w:author="ירון" w:date="2024-02-01T15:44:00Z">
            <w:rPr>
              <w:rFonts w:hint="eastAsia"/>
              <w:rtl/>
            </w:rPr>
          </w:rPrChange>
        </w:rPr>
        <w:t>בדרך</w:t>
      </w:r>
      <w:r w:rsidRPr="00E5350D">
        <w:rPr>
          <w:rFonts w:ascii="David" w:eastAsia="Times New Roman" w:hAnsi="David" w:cs="David"/>
          <w:sz w:val="24"/>
          <w:szCs w:val="24"/>
          <w:rtl/>
          <w:rPrChange w:id="240" w:author="ירון" w:date="2024-02-01T15:44:00Z">
            <w:rPr>
              <w:rtl/>
            </w:rPr>
          </w:rPrChange>
        </w:rPr>
        <w:t xml:space="preserve"> </w:t>
      </w:r>
      <w:r w:rsidRPr="00E5350D">
        <w:rPr>
          <w:rFonts w:ascii="David" w:eastAsia="Times New Roman" w:hAnsi="David" w:cs="David" w:hint="eastAsia"/>
          <w:sz w:val="24"/>
          <w:szCs w:val="24"/>
          <w:rtl/>
          <w:rPrChange w:id="241" w:author="ירון" w:date="2024-02-01T15:44:00Z">
            <w:rPr>
              <w:rFonts w:hint="eastAsia"/>
              <w:rtl/>
            </w:rPr>
          </w:rPrChange>
        </w:rPr>
        <w:t>כלל</w:t>
      </w:r>
      <w:r w:rsidRPr="00E5350D">
        <w:rPr>
          <w:rFonts w:ascii="David" w:eastAsia="Times New Roman" w:hAnsi="David" w:cs="David"/>
          <w:sz w:val="24"/>
          <w:szCs w:val="24"/>
          <w:rtl/>
          <w:rPrChange w:id="242" w:author="ירון" w:date="2024-02-01T15:44:00Z">
            <w:rPr>
              <w:rtl/>
            </w:rPr>
          </w:rPrChange>
        </w:rPr>
        <w:t xml:space="preserve"> </w:t>
      </w:r>
      <w:r w:rsidRPr="00E5350D">
        <w:rPr>
          <w:rFonts w:ascii="David" w:eastAsia="Times New Roman" w:hAnsi="David" w:cs="David" w:hint="eastAsia"/>
          <w:sz w:val="24"/>
          <w:szCs w:val="24"/>
          <w:rtl/>
          <w:rPrChange w:id="243" w:author="ירון" w:date="2024-02-01T15:44:00Z">
            <w:rPr>
              <w:rFonts w:hint="eastAsia"/>
              <w:rtl/>
            </w:rPr>
          </w:rPrChange>
        </w:rPr>
        <w:t>כווקטור</w:t>
      </w:r>
      <w:r w:rsidRPr="00E5350D">
        <w:rPr>
          <w:rFonts w:ascii="David" w:eastAsia="Times New Roman" w:hAnsi="David" w:cs="David"/>
          <w:sz w:val="24"/>
          <w:szCs w:val="24"/>
          <w:rtl/>
          <w:rPrChange w:id="244" w:author="ירון" w:date="2024-02-01T15:44:00Z">
            <w:rPr>
              <w:rtl/>
            </w:rPr>
          </w:rPrChange>
        </w:rPr>
        <w:t xml:space="preserve"> </w:t>
      </w:r>
      <w:r w:rsidRPr="00E5350D">
        <w:rPr>
          <w:rFonts w:ascii="David" w:eastAsia="Times New Roman" w:hAnsi="David" w:cs="David" w:hint="eastAsia"/>
          <w:sz w:val="24"/>
          <w:szCs w:val="24"/>
          <w:rtl/>
          <w:rPrChange w:id="245" w:author="ירון" w:date="2024-02-01T15:44:00Z">
            <w:rPr>
              <w:rFonts w:hint="eastAsia"/>
              <w:rtl/>
            </w:rPr>
          </w:rPrChange>
        </w:rPr>
        <w:t>תלת</w:t>
      </w:r>
      <w:r w:rsidRPr="00E5350D">
        <w:rPr>
          <w:rFonts w:ascii="David" w:eastAsia="Times New Roman" w:hAnsi="David" w:cs="David"/>
          <w:sz w:val="24"/>
          <w:szCs w:val="24"/>
          <w:rtl/>
          <w:rPrChange w:id="246" w:author="ירון" w:date="2024-02-01T15:44:00Z">
            <w:rPr>
              <w:rtl/>
            </w:rPr>
          </w:rPrChange>
        </w:rPr>
        <w:t xml:space="preserve"> </w:t>
      </w:r>
      <w:r w:rsidRPr="00E5350D">
        <w:rPr>
          <w:rFonts w:ascii="David" w:eastAsia="Times New Roman" w:hAnsi="David" w:cs="David" w:hint="eastAsia"/>
          <w:sz w:val="24"/>
          <w:szCs w:val="24"/>
          <w:rtl/>
          <w:rPrChange w:id="247" w:author="ירון" w:date="2024-02-01T15:44:00Z">
            <w:rPr>
              <w:rFonts w:hint="eastAsia"/>
              <w:rtl/>
            </w:rPr>
          </w:rPrChange>
        </w:rPr>
        <w:t>מימדי</w:t>
      </w:r>
      <w:r w:rsidRPr="00E5350D">
        <w:rPr>
          <w:rFonts w:ascii="David" w:eastAsia="Times New Roman" w:hAnsi="David" w:cs="David"/>
          <w:sz w:val="24"/>
          <w:szCs w:val="24"/>
          <w:rtl/>
          <w:rPrChange w:id="248" w:author="ירון" w:date="2024-02-01T15:44:00Z">
            <w:rPr>
              <w:rtl/>
            </w:rPr>
          </w:rPrChange>
        </w:rPr>
        <w:t xml:space="preserve"> </w:t>
      </w:r>
      <w:r w:rsidRPr="00E5350D">
        <w:rPr>
          <w:rFonts w:ascii="David" w:eastAsia="Times New Roman" w:hAnsi="David" w:cs="David" w:hint="eastAsia"/>
          <w:sz w:val="24"/>
          <w:szCs w:val="24"/>
          <w:rtl/>
          <w:rPrChange w:id="249" w:author="ירון" w:date="2024-02-01T15:44:00Z">
            <w:rPr>
              <w:rFonts w:hint="eastAsia"/>
              <w:rtl/>
            </w:rPr>
          </w:rPrChange>
        </w:rPr>
        <w:t>המציין</w:t>
      </w:r>
      <w:r w:rsidRPr="00E5350D">
        <w:rPr>
          <w:rFonts w:ascii="David" w:eastAsia="Times New Roman" w:hAnsi="David" w:cs="David"/>
          <w:sz w:val="24"/>
          <w:szCs w:val="24"/>
          <w:rtl/>
          <w:rPrChange w:id="250" w:author="ירון" w:date="2024-02-01T15:44:00Z">
            <w:rPr>
              <w:rtl/>
            </w:rPr>
          </w:rPrChange>
        </w:rPr>
        <w:t xml:space="preserve"> </w:t>
      </w:r>
      <w:r w:rsidRPr="00E5350D">
        <w:rPr>
          <w:rFonts w:ascii="David" w:eastAsia="Times New Roman" w:hAnsi="David" w:cs="David" w:hint="eastAsia"/>
          <w:sz w:val="24"/>
          <w:szCs w:val="24"/>
          <w:rtl/>
          <w:rPrChange w:id="251" w:author="ירון" w:date="2024-02-01T15:44:00Z">
            <w:rPr>
              <w:rFonts w:hint="eastAsia"/>
              <w:rtl/>
            </w:rPr>
          </w:rPrChange>
        </w:rPr>
        <w:t>את</w:t>
      </w:r>
      <w:r w:rsidRPr="00E5350D">
        <w:rPr>
          <w:rFonts w:ascii="David" w:eastAsia="Times New Roman" w:hAnsi="David" w:cs="David"/>
          <w:sz w:val="24"/>
          <w:szCs w:val="24"/>
          <w:rtl/>
          <w:rPrChange w:id="252" w:author="ירון" w:date="2024-02-01T15:44:00Z">
            <w:rPr>
              <w:rtl/>
            </w:rPr>
          </w:rPrChange>
        </w:rPr>
        <w:t xml:space="preserve"> </w:t>
      </w:r>
      <w:ins w:id="253" w:author="ירון" w:date="2024-02-01T11:37:00Z">
        <w:r w:rsidRPr="00E5350D">
          <w:rPr>
            <w:rFonts w:ascii="David" w:eastAsia="Times New Roman" w:hAnsi="David" w:cs="David" w:hint="eastAsia"/>
            <w:sz w:val="24"/>
            <w:szCs w:val="24"/>
            <w:rtl/>
            <w:rPrChange w:id="254" w:author="ירון" w:date="2024-02-01T15:44:00Z">
              <w:rPr>
                <w:rFonts w:hint="eastAsia"/>
                <w:rtl/>
              </w:rPr>
            </w:rPrChange>
          </w:rPr>
          <w:t>ה</w:t>
        </w:r>
      </w:ins>
      <w:r w:rsidRPr="00E5350D">
        <w:rPr>
          <w:rFonts w:ascii="David" w:eastAsia="Times New Roman" w:hAnsi="David" w:cs="David" w:hint="eastAsia"/>
          <w:sz w:val="24"/>
          <w:szCs w:val="24"/>
          <w:rtl/>
          <w:rPrChange w:id="255" w:author="ירון" w:date="2024-02-01T15:44:00Z">
            <w:rPr>
              <w:rFonts w:hint="eastAsia"/>
              <w:rtl/>
            </w:rPr>
          </w:rPrChange>
        </w:rPr>
        <w:t>תזוזה</w:t>
      </w:r>
      <w:r w:rsidRPr="00E5350D">
        <w:rPr>
          <w:rFonts w:ascii="David" w:eastAsia="Times New Roman" w:hAnsi="David" w:cs="David"/>
          <w:sz w:val="24"/>
          <w:szCs w:val="24"/>
          <w:rtl/>
          <w:rPrChange w:id="256" w:author="ירון" w:date="2024-02-01T15:44:00Z">
            <w:rPr>
              <w:rtl/>
            </w:rPr>
          </w:rPrChange>
        </w:rPr>
        <w:t xml:space="preserve"> </w:t>
      </w:r>
      <w:r w:rsidRPr="00E5350D">
        <w:rPr>
          <w:rFonts w:ascii="David" w:eastAsia="Times New Roman" w:hAnsi="David" w:cs="David" w:hint="eastAsia"/>
          <w:sz w:val="24"/>
          <w:szCs w:val="24"/>
          <w:rtl/>
          <w:rPrChange w:id="257" w:author="ירון" w:date="2024-02-01T15:44:00Z">
            <w:rPr>
              <w:rFonts w:hint="eastAsia"/>
              <w:rtl/>
            </w:rPr>
          </w:rPrChange>
        </w:rPr>
        <w:t>של</w:t>
      </w:r>
      <w:r w:rsidRPr="00E5350D">
        <w:rPr>
          <w:rFonts w:ascii="David" w:eastAsia="Times New Roman" w:hAnsi="David" w:cs="David"/>
          <w:sz w:val="24"/>
          <w:szCs w:val="24"/>
          <w:rtl/>
          <w:rPrChange w:id="258" w:author="ירון" w:date="2024-02-01T15:44:00Z">
            <w:rPr>
              <w:rtl/>
            </w:rPr>
          </w:rPrChange>
        </w:rPr>
        <w:t xml:space="preserve"> </w:t>
      </w:r>
      <w:del w:id="259" w:author="ירון" w:date="2024-02-01T11:37:00Z">
        <w:r w:rsidRPr="00E5350D">
          <w:rPr>
            <w:rFonts w:ascii="David" w:eastAsia="Times New Roman" w:hAnsi="David" w:cs="David" w:hint="eastAsia"/>
            <w:sz w:val="24"/>
            <w:szCs w:val="24"/>
            <w:rtl/>
            <w:rPrChange w:id="260" w:author="ירון" w:date="2024-02-01T15:44:00Z">
              <w:rPr>
                <w:rFonts w:hint="eastAsia"/>
                <w:rtl/>
              </w:rPr>
            </w:rPrChange>
          </w:rPr>
          <w:delText>המצלמה</w:delText>
        </w:r>
        <w:r w:rsidRPr="00E5350D">
          <w:rPr>
            <w:rFonts w:ascii="David" w:eastAsia="Times New Roman" w:hAnsi="David" w:cs="David"/>
            <w:sz w:val="24"/>
            <w:szCs w:val="24"/>
            <w:rtl/>
            <w:rPrChange w:id="261" w:author="ירון" w:date="2024-02-01T15:44:00Z">
              <w:rPr>
                <w:rtl/>
              </w:rPr>
            </w:rPrChange>
          </w:rPr>
          <w:delText xml:space="preserve"> </w:delText>
        </w:r>
      </w:del>
      <w:ins w:id="262" w:author="ירון" w:date="2024-02-01T11:37:00Z">
        <w:r w:rsidRPr="00E5350D">
          <w:rPr>
            <w:rFonts w:ascii="David" w:eastAsia="Times New Roman" w:hAnsi="David" w:cs="David" w:hint="eastAsia"/>
            <w:sz w:val="24"/>
            <w:szCs w:val="24"/>
            <w:rtl/>
            <w:rPrChange w:id="263" w:author="ירון" w:date="2024-02-01T15:44:00Z">
              <w:rPr>
                <w:rFonts w:hint="eastAsia"/>
                <w:rtl/>
              </w:rPr>
            </w:rPrChange>
          </w:rPr>
          <w:t>האובייקט</w:t>
        </w:r>
        <w:r w:rsidRPr="00E5350D">
          <w:rPr>
            <w:rFonts w:ascii="David" w:eastAsia="Times New Roman" w:hAnsi="David" w:cs="David"/>
            <w:sz w:val="24"/>
            <w:szCs w:val="24"/>
            <w:rtl/>
            <w:rPrChange w:id="264" w:author="ירון" w:date="2024-02-01T15:44:00Z">
              <w:rPr>
                <w:rtl/>
              </w:rPr>
            </w:rPrChange>
          </w:rPr>
          <w:t xml:space="preserve"> </w:t>
        </w:r>
      </w:ins>
      <w:r w:rsidRPr="00E5350D">
        <w:rPr>
          <w:rFonts w:ascii="David" w:eastAsia="Times New Roman" w:hAnsi="David" w:cs="David" w:hint="eastAsia"/>
          <w:sz w:val="24"/>
          <w:szCs w:val="24"/>
          <w:rtl/>
          <w:rPrChange w:id="265" w:author="ירון" w:date="2024-02-01T15:44:00Z">
            <w:rPr>
              <w:rFonts w:hint="eastAsia"/>
              <w:rtl/>
            </w:rPr>
          </w:rPrChange>
        </w:rPr>
        <w:t>לאורך</w:t>
      </w:r>
      <w:r w:rsidRPr="00E5350D">
        <w:rPr>
          <w:rFonts w:ascii="David" w:eastAsia="Times New Roman" w:hAnsi="David" w:cs="David"/>
          <w:sz w:val="24"/>
          <w:szCs w:val="24"/>
          <w:rtl/>
          <w:rPrChange w:id="266" w:author="ירון" w:date="2024-02-01T15:44:00Z">
            <w:rPr>
              <w:rtl/>
            </w:rPr>
          </w:rPrChange>
        </w:rPr>
        <w:t xml:space="preserve"> </w:t>
      </w:r>
      <w:r w:rsidRPr="00E5350D">
        <w:rPr>
          <w:rFonts w:ascii="David" w:eastAsia="Times New Roman" w:hAnsi="David" w:cs="David" w:hint="eastAsia"/>
          <w:sz w:val="24"/>
          <w:szCs w:val="24"/>
          <w:rtl/>
          <w:rPrChange w:id="267" w:author="ירון" w:date="2024-02-01T15:44:00Z">
            <w:rPr>
              <w:rFonts w:hint="eastAsia"/>
              <w:rtl/>
            </w:rPr>
          </w:rPrChange>
        </w:rPr>
        <w:t>צירי</w:t>
      </w:r>
      <w:r w:rsidRPr="00E5350D">
        <w:rPr>
          <w:rFonts w:ascii="David" w:eastAsia="Times New Roman" w:hAnsi="David" w:cs="David"/>
          <w:sz w:val="24"/>
          <w:szCs w:val="24"/>
          <w:rtl/>
          <w:rPrChange w:id="268" w:author="ירון" w:date="2024-02-01T15:44:00Z">
            <w:rPr>
              <w:rtl/>
            </w:rPr>
          </w:rPrChange>
        </w:rPr>
        <w:t xml:space="preserve"> </w:t>
      </w:r>
      <w:r w:rsidRPr="00E5350D">
        <w:rPr>
          <w:rFonts w:ascii="David" w:eastAsia="Times New Roman" w:hAnsi="David" w:cs="David"/>
          <w:sz w:val="24"/>
          <w:szCs w:val="24"/>
          <w:rPrChange w:id="269" w:author="ירון" w:date="2024-02-01T15:44:00Z">
            <w:rPr/>
          </w:rPrChange>
        </w:rPr>
        <w:t>x, y</w:t>
      </w:r>
      <w:r w:rsidRPr="00E5350D">
        <w:rPr>
          <w:rFonts w:ascii="David" w:eastAsia="Times New Roman" w:hAnsi="David" w:cs="David"/>
          <w:sz w:val="24"/>
          <w:szCs w:val="24"/>
          <w:rtl/>
          <w:rPrChange w:id="270" w:author="ירון" w:date="2024-02-01T15:44:00Z">
            <w:rPr>
              <w:rtl/>
            </w:rPr>
          </w:rPrChange>
        </w:rPr>
        <w:t xml:space="preserve"> </w:t>
      </w:r>
      <w:r w:rsidRPr="00E5350D">
        <w:rPr>
          <w:rFonts w:ascii="David" w:eastAsia="Times New Roman" w:hAnsi="David" w:cs="David" w:hint="eastAsia"/>
          <w:sz w:val="24"/>
          <w:szCs w:val="24"/>
          <w:rtl/>
          <w:rPrChange w:id="271" w:author="ירון" w:date="2024-02-01T15:44:00Z">
            <w:rPr>
              <w:rFonts w:hint="eastAsia"/>
              <w:rtl/>
            </w:rPr>
          </w:rPrChange>
        </w:rPr>
        <w:t>ו</w:t>
      </w:r>
      <w:r w:rsidRPr="00E5350D">
        <w:rPr>
          <w:rFonts w:ascii="David" w:eastAsia="Times New Roman" w:hAnsi="David" w:cs="David"/>
          <w:sz w:val="24"/>
          <w:szCs w:val="24"/>
          <w:rtl/>
          <w:rPrChange w:id="272" w:author="ירון" w:date="2024-02-01T15:44:00Z">
            <w:rPr>
              <w:rtl/>
            </w:rPr>
          </w:rPrChange>
        </w:rPr>
        <w:t>-</w:t>
      </w:r>
      <w:r w:rsidRPr="00E5350D">
        <w:rPr>
          <w:rFonts w:ascii="David" w:eastAsia="Times New Roman" w:hAnsi="David" w:cs="David"/>
          <w:sz w:val="24"/>
          <w:szCs w:val="24"/>
          <w:rPrChange w:id="273" w:author="ירון" w:date="2024-02-01T15:44:00Z">
            <w:rPr/>
          </w:rPrChange>
        </w:rPr>
        <w:t>z</w:t>
      </w:r>
      <w:r w:rsidRPr="00E5350D">
        <w:rPr>
          <w:rFonts w:ascii="David" w:eastAsia="Times New Roman" w:hAnsi="David" w:cs="David"/>
          <w:sz w:val="24"/>
          <w:szCs w:val="24"/>
          <w:rtl/>
          <w:rPrChange w:id="274" w:author="ירון" w:date="2024-02-01T15:44:00Z">
            <w:rPr>
              <w:rtl/>
            </w:rPr>
          </w:rPrChange>
        </w:rPr>
        <w:t>.</w:t>
      </w:r>
      <w:del w:id="275" w:author="ירון" w:date="2024-02-01T11:37:00Z">
        <w:r w:rsidRPr="00E5350D">
          <w:rPr>
            <w:rFonts w:ascii="David" w:eastAsia="Times New Roman" w:hAnsi="David" w:cs="David"/>
            <w:sz w:val="24"/>
            <w:szCs w:val="24"/>
            <w:rtl/>
            <w:rPrChange w:id="276" w:author="ירון" w:date="2024-02-01T15:44:00Z">
              <w:rPr>
                <w:rtl/>
              </w:rPr>
            </w:rPrChange>
          </w:rPr>
          <w:delText xml:space="preserve"> </w:delText>
        </w:r>
        <w:r w:rsidRPr="00E5350D">
          <w:rPr>
            <w:rFonts w:ascii="David" w:eastAsia="Times New Roman" w:hAnsi="David" w:cs="David" w:hint="eastAsia"/>
            <w:sz w:val="24"/>
            <w:szCs w:val="24"/>
            <w:rtl/>
            <w:rPrChange w:id="277" w:author="ירון" w:date="2024-02-01T15:44:00Z">
              <w:rPr>
                <w:rFonts w:hint="eastAsia"/>
                <w:rtl/>
              </w:rPr>
            </w:rPrChange>
          </w:rPr>
          <w:delText>וקטור</w:delText>
        </w:r>
        <w:r w:rsidRPr="00E5350D">
          <w:rPr>
            <w:rFonts w:ascii="David" w:eastAsia="Times New Roman" w:hAnsi="David" w:cs="David"/>
            <w:sz w:val="24"/>
            <w:szCs w:val="24"/>
            <w:rtl/>
            <w:rPrChange w:id="278" w:author="ירון" w:date="2024-02-01T15:44:00Z">
              <w:rPr>
                <w:rtl/>
              </w:rPr>
            </w:rPrChange>
          </w:rPr>
          <w:delText xml:space="preserve"> </w:delText>
        </w:r>
        <w:r w:rsidRPr="00E5350D">
          <w:rPr>
            <w:rFonts w:ascii="David" w:eastAsia="Times New Roman" w:hAnsi="David" w:cs="David" w:hint="eastAsia"/>
            <w:sz w:val="24"/>
            <w:szCs w:val="24"/>
            <w:rtl/>
            <w:rPrChange w:id="279" w:author="ירון" w:date="2024-02-01T15:44:00Z">
              <w:rPr>
                <w:rFonts w:hint="eastAsia"/>
                <w:rtl/>
              </w:rPr>
            </w:rPrChange>
          </w:rPr>
          <w:delText>זה</w:delText>
        </w:r>
        <w:r w:rsidRPr="00E5350D">
          <w:rPr>
            <w:rFonts w:ascii="David" w:eastAsia="Times New Roman" w:hAnsi="David" w:cs="David"/>
            <w:sz w:val="24"/>
            <w:szCs w:val="24"/>
            <w:rtl/>
            <w:rPrChange w:id="280" w:author="ירון" w:date="2024-02-01T15:44:00Z">
              <w:rPr>
                <w:rtl/>
              </w:rPr>
            </w:rPrChange>
          </w:rPr>
          <w:delText xml:space="preserve"> </w:delText>
        </w:r>
        <w:r w:rsidRPr="00E5350D">
          <w:rPr>
            <w:rFonts w:ascii="David" w:eastAsia="Times New Roman" w:hAnsi="David" w:cs="David" w:hint="eastAsia"/>
            <w:sz w:val="24"/>
            <w:szCs w:val="24"/>
            <w:rtl/>
            <w:rPrChange w:id="281" w:author="ירון" w:date="2024-02-01T15:44:00Z">
              <w:rPr>
                <w:rFonts w:hint="eastAsia"/>
                <w:rtl/>
              </w:rPr>
            </w:rPrChange>
          </w:rPr>
          <w:delText>מספק</w:delText>
        </w:r>
        <w:r w:rsidRPr="00E5350D">
          <w:rPr>
            <w:rFonts w:ascii="David" w:eastAsia="Times New Roman" w:hAnsi="David" w:cs="David"/>
            <w:sz w:val="24"/>
            <w:szCs w:val="24"/>
            <w:rtl/>
            <w:rPrChange w:id="282" w:author="ירון" w:date="2024-02-01T15:44:00Z">
              <w:rPr>
                <w:rtl/>
              </w:rPr>
            </w:rPrChange>
          </w:rPr>
          <w:delText xml:space="preserve"> </w:delText>
        </w:r>
        <w:r w:rsidRPr="00E5350D">
          <w:rPr>
            <w:rFonts w:ascii="David" w:eastAsia="Times New Roman" w:hAnsi="David" w:cs="David" w:hint="eastAsia"/>
            <w:sz w:val="24"/>
            <w:szCs w:val="24"/>
            <w:rtl/>
            <w:rPrChange w:id="283" w:author="ירון" w:date="2024-02-01T15:44:00Z">
              <w:rPr>
                <w:rFonts w:hint="eastAsia"/>
                <w:rtl/>
              </w:rPr>
            </w:rPrChange>
          </w:rPr>
          <w:delText>את</w:delText>
        </w:r>
        <w:r w:rsidRPr="00E5350D">
          <w:rPr>
            <w:rFonts w:ascii="David" w:eastAsia="Times New Roman" w:hAnsi="David" w:cs="David"/>
            <w:sz w:val="24"/>
            <w:szCs w:val="24"/>
            <w:rtl/>
            <w:rPrChange w:id="284" w:author="ירון" w:date="2024-02-01T15:44:00Z">
              <w:rPr>
                <w:rtl/>
              </w:rPr>
            </w:rPrChange>
          </w:rPr>
          <w:delText xml:space="preserve"> </w:delText>
        </w:r>
        <w:r w:rsidRPr="00E5350D">
          <w:rPr>
            <w:rFonts w:ascii="David" w:eastAsia="Times New Roman" w:hAnsi="David" w:cs="David" w:hint="eastAsia"/>
            <w:sz w:val="24"/>
            <w:szCs w:val="24"/>
            <w:rtl/>
            <w:rPrChange w:id="285" w:author="ירון" w:date="2024-02-01T15:44:00Z">
              <w:rPr>
                <w:rFonts w:hint="eastAsia"/>
                <w:rtl/>
              </w:rPr>
            </w:rPrChange>
          </w:rPr>
          <w:delText>התרגום</w:delText>
        </w:r>
        <w:r w:rsidRPr="00E5350D">
          <w:rPr>
            <w:rFonts w:ascii="David" w:eastAsia="Times New Roman" w:hAnsi="David" w:cs="David"/>
            <w:sz w:val="24"/>
            <w:szCs w:val="24"/>
            <w:rtl/>
            <w:rPrChange w:id="286" w:author="ירון" w:date="2024-02-01T15:44:00Z">
              <w:rPr>
                <w:rtl/>
              </w:rPr>
            </w:rPrChange>
          </w:rPr>
          <w:delText xml:space="preserve"> </w:delText>
        </w:r>
        <w:r w:rsidRPr="00E5350D">
          <w:rPr>
            <w:rFonts w:ascii="David" w:eastAsia="Times New Roman" w:hAnsi="David" w:cs="David" w:hint="eastAsia"/>
            <w:sz w:val="24"/>
            <w:szCs w:val="24"/>
            <w:rtl/>
            <w:rPrChange w:id="287" w:author="ירון" w:date="2024-02-01T15:44:00Z">
              <w:rPr>
                <w:rFonts w:hint="eastAsia"/>
                <w:rtl/>
              </w:rPr>
            </w:rPrChange>
          </w:rPr>
          <w:delText>ממקור</w:delText>
        </w:r>
        <w:r w:rsidRPr="00E5350D">
          <w:rPr>
            <w:rFonts w:ascii="David" w:eastAsia="Times New Roman" w:hAnsi="David" w:cs="David"/>
            <w:sz w:val="24"/>
            <w:szCs w:val="24"/>
            <w:rtl/>
            <w:rPrChange w:id="288" w:author="ירון" w:date="2024-02-01T15:44:00Z">
              <w:rPr>
                <w:rtl/>
              </w:rPr>
            </w:rPrChange>
          </w:rPr>
          <w:delText xml:space="preserve"> </w:delText>
        </w:r>
        <w:r w:rsidRPr="00E5350D">
          <w:rPr>
            <w:rFonts w:ascii="David" w:eastAsia="Times New Roman" w:hAnsi="David" w:cs="David" w:hint="eastAsia"/>
            <w:sz w:val="24"/>
            <w:szCs w:val="24"/>
            <w:rtl/>
            <w:rPrChange w:id="289" w:author="ירון" w:date="2024-02-01T15:44:00Z">
              <w:rPr>
                <w:rFonts w:hint="eastAsia"/>
                <w:rtl/>
              </w:rPr>
            </w:rPrChange>
          </w:rPr>
          <w:delText>המצלמה</w:delText>
        </w:r>
        <w:r w:rsidRPr="00E5350D">
          <w:rPr>
            <w:rFonts w:ascii="David" w:eastAsia="Times New Roman" w:hAnsi="David" w:cs="David"/>
            <w:sz w:val="24"/>
            <w:szCs w:val="24"/>
            <w:rtl/>
            <w:rPrChange w:id="290" w:author="ירון" w:date="2024-02-01T15:44:00Z">
              <w:rPr>
                <w:rtl/>
              </w:rPr>
            </w:rPrChange>
          </w:rPr>
          <w:delText xml:space="preserve"> </w:delText>
        </w:r>
        <w:r w:rsidRPr="00E5350D">
          <w:rPr>
            <w:rFonts w:ascii="David" w:eastAsia="Times New Roman" w:hAnsi="David" w:cs="David" w:hint="eastAsia"/>
            <w:sz w:val="24"/>
            <w:szCs w:val="24"/>
            <w:rtl/>
            <w:rPrChange w:id="291" w:author="ירון" w:date="2024-02-01T15:44:00Z">
              <w:rPr>
                <w:rFonts w:hint="eastAsia"/>
                <w:rtl/>
              </w:rPr>
            </w:rPrChange>
          </w:rPr>
          <w:delText>למקור</w:delText>
        </w:r>
        <w:r w:rsidRPr="00E5350D">
          <w:rPr>
            <w:rFonts w:ascii="David" w:eastAsia="Times New Roman" w:hAnsi="David" w:cs="David"/>
            <w:sz w:val="24"/>
            <w:szCs w:val="24"/>
            <w:rtl/>
            <w:rPrChange w:id="292" w:author="ירון" w:date="2024-02-01T15:44:00Z">
              <w:rPr>
                <w:rtl/>
              </w:rPr>
            </w:rPrChange>
          </w:rPr>
          <w:delText xml:space="preserve"> </w:delText>
        </w:r>
        <w:r w:rsidRPr="00E5350D">
          <w:rPr>
            <w:rFonts w:ascii="David" w:eastAsia="Times New Roman" w:hAnsi="David" w:cs="David" w:hint="eastAsia"/>
            <w:sz w:val="24"/>
            <w:szCs w:val="24"/>
            <w:rtl/>
            <w:rPrChange w:id="293" w:author="ירון" w:date="2024-02-01T15:44:00Z">
              <w:rPr>
                <w:rFonts w:hint="eastAsia"/>
                <w:rtl/>
              </w:rPr>
            </w:rPrChange>
          </w:rPr>
          <w:delText>העולם</w:delText>
        </w:r>
      </w:del>
      <w:r w:rsidRPr="00E5350D">
        <w:rPr>
          <w:rFonts w:ascii="David" w:eastAsia="Times New Roman" w:hAnsi="David" w:cs="David"/>
          <w:sz w:val="24"/>
          <w:szCs w:val="24"/>
          <w:rtl/>
          <w:rPrChange w:id="294" w:author="ירון" w:date="2024-02-01T15:44:00Z">
            <w:rPr>
              <w:rtl/>
            </w:rPr>
          </w:rPrChange>
        </w:rPr>
        <w:t xml:space="preserve">. </w:t>
      </w:r>
      <w:r w:rsidRPr="00E5350D">
        <w:rPr>
          <w:rFonts w:ascii="David" w:eastAsia="Times New Roman" w:hAnsi="David" w:cs="David" w:hint="eastAsia"/>
          <w:sz w:val="24"/>
          <w:szCs w:val="24"/>
          <w:rtl/>
          <w:rPrChange w:id="295" w:author="ירון" w:date="2024-02-01T15:44:00Z">
            <w:rPr>
              <w:rFonts w:hint="eastAsia"/>
              <w:rtl/>
            </w:rPr>
          </w:rPrChange>
        </w:rPr>
        <w:t>יחד</w:t>
      </w:r>
      <w:r w:rsidRPr="00E5350D">
        <w:rPr>
          <w:rFonts w:ascii="David" w:eastAsia="Times New Roman" w:hAnsi="David" w:cs="David"/>
          <w:sz w:val="24"/>
          <w:szCs w:val="24"/>
          <w:rtl/>
          <w:rPrChange w:id="296" w:author="ירון" w:date="2024-02-01T15:44:00Z">
            <w:rPr>
              <w:rtl/>
            </w:rPr>
          </w:rPrChange>
        </w:rPr>
        <w:t xml:space="preserve"> </w:t>
      </w:r>
      <w:r w:rsidRPr="00E5350D">
        <w:rPr>
          <w:rFonts w:ascii="David" w:eastAsia="Times New Roman" w:hAnsi="David" w:cs="David" w:hint="eastAsia"/>
          <w:sz w:val="24"/>
          <w:szCs w:val="24"/>
          <w:rtl/>
          <w:rPrChange w:id="297" w:author="ירון" w:date="2024-02-01T15:44:00Z">
            <w:rPr>
              <w:rFonts w:hint="eastAsia"/>
              <w:rtl/>
            </w:rPr>
          </w:rPrChange>
        </w:rPr>
        <w:t>עם</w:t>
      </w:r>
      <w:r w:rsidRPr="00E5350D">
        <w:rPr>
          <w:rFonts w:ascii="David" w:eastAsia="Times New Roman" w:hAnsi="David" w:cs="David"/>
          <w:sz w:val="24"/>
          <w:szCs w:val="24"/>
          <w:rtl/>
          <w:rPrChange w:id="298" w:author="ירון" w:date="2024-02-01T15:44:00Z">
            <w:rPr>
              <w:rtl/>
            </w:rPr>
          </w:rPrChange>
        </w:rPr>
        <w:t xml:space="preserve"> </w:t>
      </w:r>
      <w:r w:rsidRPr="00E5350D">
        <w:rPr>
          <w:rFonts w:ascii="David" w:eastAsia="Times New Roman" w:hAnsi="David" w:cs="David" w:hint="eastAsia"/>
          <w:sz w:val="24"/>
          <w:szCs w:val="24"/>
          <w:rtl/>
          <w:rPrChange w:id="299" w:author="ירון" w:date="2024-02-01T15:44:00Z">
            <w:rPr>
              <w:rFonts w:hint="eastAsia"/>
              <w:rtl/>
            </w:rPr>
          </w:rPrChange>
        </w:rPr>
        <w:t>וקטור</w:t>
      </w:r>
      <w:r w:rsidRPr="00E5350D">
        <w:rPr>
          <w:rFonts w:ascii="David" w:eastAsia="Times New Roman" w:hAnsi="David" w:cs="David"/>
          <w:sz w:val="24"/>
          <w:szCs w:val="24"/>
          <w:rtl/>
          <w:rPrChange w:id="300" w:author="ירון" w:date="2024-02-01T15:44:00Z">
            <w:rPr>
              <w:rtl/>
            </w:rPr>
          </w:rPrChange>
        </w:rPr>
        <w:t xml:space="preserve"> </w:t>
      </w:r>
      <w:r w:rsidRPr="00E5350D">
        <w:rPr>
          <w:rFonts w:ascii="David" w:eastAsia="Times New Roman" w:hAnsi="David" w:cs="David" w:hint="eastAsia"/>
          <w:sz w:val="24"/>
          <w:szCs w:val="24"/>
          <w:rtl/>
          <w:rPrChange w:id="301" w:author="ירון" w:date="2024-02-01T15:44:00Z">
            <w:rPr>
              <w:rFonts w:hint="eastAsia"/>
              <w:rtl/>
            </w:rPr>
          </w:rPrChange>
        </w:rPr>
        <w:t>הסיבוב</w:t>
      </w:r>
      <w:r w:rsidRPr="00E5350D">
        <w:rPr>
          <w:rFonts w:ascii="David" w:eastAsia="Times New Roman" w:hAnsi="David" w:cs="David"/>
          <w:sz w:val="24"/>
          <w:szCs w:val="24"/>
          <w:rtl/>
          <w:rPrChange w:id="302" w:author="ירון" w:date="2024-02-01T15:44:00Z">
            <w:rPr>
              <w:rtl/>
            </w:rPr>
          </w:rPrChange>
        </w:rPr>
        <w:t xml:space="preserve">, </w:t>
      </w:r>
      <w:r w:rsidRPr="00E5350D">
        <w:rPr>
          <w:rFonts w:ascii="David" w:eastAsia="Times New Roman" w:hAnsi="David" w:cs="David" w:hint="eastAsia"/>
          <w:sz w:val="24"/>
          <w:szCs w:val="24"/>
          <w:rtl/>
          <w:rPrChange w:id="303" w:author="ירון" w:date="2024-02-01T15:44:00Z">
            <w:rPr>
              <w:rFonts w:hint="eastAsia"/>
              <w:rtl/>
            </w:rPr>
          </w:rPrChange>
        </w:rPr>
        <w:t>הוא</w:t>
      </w:r>
      <w:r w:rsidRPr="00E5350D">
        <w:rPr>
          <w:rFonts w:ascii="David" w:eastAsia="Times New Roman" w:hAnsi="David" w:cs="David"/>
          <w:sz w:val="24"/>
          <w:szCs w:val="24"/>
          <w:rtl/>
          <w:rPrChange w:id="304" w:author="ירון" w:date="2024-02-01T15:44:00Z">
            <w:rPr>
              <w:rtl/>
            </w:rPr>
          </w:rPrChange>
        </w:rPr>
        <w:t xml:space="preserve"> </w:t>
      </w:r>
      <w:r w:rsidRPr="00E5350D">
        <w:rPr>
          <w:rFonts w:ascii="David" w:eastAsia="Times New Roman" w:hAnsi="David" w:cs="David" w:hint="eastAsia"/>
          <w:sz w:val="24"/>
          <w:szCs w:val="24"/>
          <w:rtl/>
          <w:rPrChange w:id="305" w:author="ירון" w:date="2024-02-01T15:44:00Z">
            <w:rPr>
              <w:rFonts w:hint="eastAsia"/>
              <w:rtl/>
            </w:rPr>
          </w:rPrChange>
        </w:rPr>
        <w:t>מתאר</w:t>
      </w:r>
      <w:r w:rsidRPr="00E5350D">
        <w:rPr>
          <w:rFonts w:ascii="David" w:eastAsia="Times New Roman" w:hAnsi="David" w:cs="David"/>
          <w:sz w:val="24"/>
          <w:szCs w:val="24"/>
          <w:rtl/>
          <w:rPrChange w:id="306" w:author="ירון" w:date="2024-02-01T15:44:00Z">
            <w:rPr>
              <w:rtl/>
            </w:rPr>
          </w:rPrChange>
        </w:rPr>
        <w:t xml:space="preserve"> </w:t>
      </w:r>
      <w:r w:rsidRPr="00E5350D">
        <w:rPr>
          <w:rFonts w:ascii="David" w:eastAsia="Times New Roman" w:hAnsi="David" w:cs="David" w:hint="eastAsia"/>
          <w:sz w:val="24"/>
          <w:szCs w:val="24"/>
          <w:rtl/>
          <w:rPrChange w:id="307" w:author="ירון" w:date="2024-02-01T15:44:00Z">
            <w:rPr>
              <w:rFonts w:hint="eastAsia"/>
              <w:rtl/>
            </w:rPr>
          </w:rPrChange>
        </w:rPr>
        <w:t>במלואו</w:t>
      </w:r>
      <w:r w:rsidRPr="00E5350D">
        <w:rPr>
          <w:rFonts w:ascii="David" w:eastAsia="Times New Roman" w:hAnsi="David" w:cs="David"/>
          <w:sz w:val="24"/>
          <w:szCs w:val="24"/>
          <w:rtl/>
          <w:rPrChange w:id="308" w:author="ירון" w:date="2024-02-01T15:44:00Z">
            <w:rPr>
              <w:rtl/>
            </w:rPr>
          </w:rPrChange>
        </w:rPr>
        <w:t xml:space="preserve"> </w:t>
      </w:r>
      <w:r w:rsidRPr="00E5350D">
        <w:rPr>
          <w:rFonts w:ascii="David" w:eastAsia="Times New Roman" w:hAnsi="David" w:cs="David" w:hint="eastAsia"/>
          <w:sz w:val="24"/>
          <w:szCs w:val="24"/>
          <w:rtl/>
          <w:rPrChange w:id="309" w:author="ירון" w:date="2024-02-01T15:44:00Z">
            <w:rPr>
              <w:rFonts w:hint="eastAsia"/>
              <w:rtl/>
            </w:rPr>
          </w:rPrChange>
        </w:rPr>
        <w:t>את</w:t>
      </w:r>
      <w:r w:rsidRPr="00E5350D">
        <w:rPr>
          <w:rFonts w:ascii="David" w:eastAsia="Times New Roman" w:hAnsi="David" w:cs="David"/>
          <w:sz w:val="24"/>
          <w:szCs w:val="24"/>
          <w:rtl/>
          <w:rPrChange w:id="310" w:author="ירון" w:date="2024-02-01T15:44:00Z">
            <w:rPr>
              <w:rtl/>
            </w:rPr>
          </w:rPrChange>
        </w:rPr>
        <w:t xml:space="preserve"> </w:t>
      </w:r>
      <w:r w:rsidRPr="00E5350D">
        <w:rPr>
          <w:rFonts w:ascii="David" w:eastAsia="Times New Roman" w:hAnsi="David" w:cs="David" w:hint="eastAsia"/>
          <w:sz w:val="24"/>
          <w:szCs w:val="24"/>
          <w:rtl/>
          <w:rPrChange w:id="311" w:author="ירון" w:date="2024-02-01T15:44:00Z">
            <w:rPr>
              <w:rFonts w:hint="eastAsia"/>
              <w:rtl/>
            </w:rPr>
          </w:rPrChange>
        </w:rPr>
        <w:t>התנוחה</w:t>
      </w:r>
      <w:r w:rsidRPr="00E5350D">
        <w:rPr>
          <w:rFonts w:ascii="David" w:eastAsia="Times New Roman" w:hAnsi="David" w:cs="David"/>
          <w:sz w:val="24"/>
          <w:szCs w:val="24"/>
          <w:rtl/>
          <w:rPrChange w:id="312" w:author="ירון" w:date="2024-02-01T15:44:00Z">
            <w:rPr>
              <w:rtl/>
            </w:rPr>
          </w:rPrChange>
        </w:rPr>
        <w:t xml:space="preserve"> (</w:t>
      </w:r>
      <w:r w:rsidRPr="00E5350D">
        <w:rPr>
          <w:rFonts w:ascii="David" w:eastAsia="Times New Roman" w:hAnsi="David" w:cs="David" w:hint="eastAsia"/>
          <w:sz w:val="24"/>
          <w:szCs w:val="24"/>
          <w:rtl/>
          <w:rPrChange w:id="313" w:author="ירון" w:date="2024-02-01T15:44:00Z">
            <w:rPr>
              <w:rFonts w:hint="eastAsia"/>
              <w:rtl/>
            </w:rPr>
          </w:rPrChange>
        </w:rPr>
        <w:t>מיקום</w:t>
      </w:r>
      <w:r w:rsidRPr="00E5350D">
        <w:rPr>
          <w:rFonts w:ascii="David" w:eastAsia="Times New Roman" w:hAnsi="David" w:cs="David"/>
          <w:sz w:val="24"/>
          <w:szCs w:val="24"/>
          <w:rtl/>
          <w:rPrChange w:id="314" w:author="ירון" w:date="2024-02-01T15:44:00Z">
            <w:rPr>
              <w:rtl/>
            </w:rPr>
          </w:rPrChange>
        </w:rPr>
        <w:t xml:space="preserve"> </w:t>
      </w:r>
      <w:r w:rsidRPr="00E5350D">
        <w:rPr>
          <w:rFonts w:ascii="David" w:eastAsia="Times New Roman" w:hAnsi="David" w:cs="David" w:hint="eastAsia"/>
          <w:sz w:val="24"/>
          <w:szCs w:val="24"/>
          <w:rtl/>
          <w:rPrChange w:id="315" w:author="ירון" w:date="2024-02-01T15:44:00Z">
            <w:rPr>
              <w:rFonts w:hint="eastAsia"/>
              <w:rtl/>
            </w:rPr>
          </w:rPrChange>
        </w:rPr>
        <w:t>וכיוון</w:t>
      </w:r>
      <w:r w:rsidRPr="00E5350D">
        <w:rPr>
          <w:rFonts w:ascii="David" w:eastAsia="Times New Roman" w:hAnsi="David" w:cs="David"/>
          <w:sz w:val="24"/>
          <w:szCs w:val="24"/>
          <w:rtl/>
          <w:rPrChange w:id="316" w:author="ירון" w:date="2024-02-01T15:44:00Z">
            <w:rPr>
              <w:rtl/>
            </w:rPr>
          </w:rPrChange>
        </w:rPr>
        <w:t xml:space="preserve">) </w:t>
      </w:r>
      <w:r w:rsidRPr="00E5350D">
        <w:rPr>
          <w:rFonts w:ascii="David" w:eastAsia="Times New Roman" w:hAnsi="David" w:cs="David" w:hint="eastAsia"/>
          <w:sz w:val="24"/>
          <w:szCs w:val="24"/>
          <w:rtl/>
          <w:rPrChange w:id="317" w:author="ירון" w:date="2024-02-01T15:44:00Z">
            <w:rPr>
              <w:rFonts w:hint="eastAsia"/>
              <w:rtl/>
            </w:rPr>
          </w:rPrChange>
        </w:rPr>
        <w:t>של</w:t>
      </w:r>
      <w:r w:rsidRPr="00E5350D">
        <w:rPr>
          <w:rFonts w:ascii="David" w:eastAsia="Times New Roman" w:hAnsi="David" w:cs="David"/>
          <w:sz w:val="24"/>
          <w:szCs w:val="24"/>
          <w:rtl/>
          <w:rPrChange w:id="318" w:author="ירון" w:date="2024-02-01T15:44:00Z">
            <w:rPr>
              <w:rtl/>
            </w:rPr>
          </w:rPrChange>
        </w:rPr>
        <w:t xml:space="preserve"> </w:t>
      </w:r>
      <w:del w:id="319" w:author="ירון" w:date="2024-02-01T11:38:00Z">
        <w:r w:rsidRPr="00E5350D">
          <w:rPr>
            <w:rFonts w:ascii="David" w:eastAsia="Times New Roman" w:hAnsi="David" w:cs="David" w:hint="eastAsia"/>
            <w:sz w:val="24"/>
            <w:szCs w:val="24"/>
            <w:rtl/>
            <w:rPrChange w:id="320" w:author="ירון" w:date="2024-02-01T15:44:00Z">
              <w:rPr>
                <w:rFonts w:hint="eastAsia"/>
                <w:rtl/>
              </w:rPr>
            </w:rPrChange>
          </w:rPr>
          <w:delText>המצלמה</w:delText>
        </w:r>
        <w:r w:rsidRPr="00E5350D">
          <w:rPr>
            <w:rFonts w:ascii="David" w:eastAsia="Times New Roman" w:hAnsi="David" w:cs="David"/>
            <w:sz w:val="24"/>
            <w:szCs w:val="24"/>
            <w:rtl/>
            <w:rPrChange w:id="321" w:author="ירון" w:date="2024-02-01T15:44:00Z">
              <w:rPr>
                <w:rtl/>
              </w:rPr>
            </w:rPrChange>
          </w:rPr>
          <w:delText xml:space="preserve"> </w:delText>
        </w:r>
        <w:r w:rsidRPr="00E5350D">
          <w:rPr>
            <w:rFonts w:ascii="David" w:eastAsia="Times New Roman" w:hAnsi="David" w:cs="David" w:hint="eastAsia"/>
            <w:sz w:val="24"/>
            <w:szCs w:val="24"/>
            <w:rtl/>
            <w:rPrChange w:id="322" w:author="ירון" w:date="2024-02-01T15:44:00Z">
              <w:rPr>
                <w:rFonts w:hint="eastAsia"/>
                <w:rtl/>
              </w:rPr>
            </w:rPrChange>
          </w:rPr>
          <w:delText>בחלל</w:delText>
        </w:r>
        <w:r w:rsidRPr="00E5350D">
          <w:rPr>
            <w:rFonts w:ascii="David" w:eastAsia="Times New Roman" w:hAnsi="David" w:cs="David"/>
            <w:sz w:val="24"/>
            <w:szCs w:val="24"/>
            <w:rtl/>
            <w:rPrChange w:id="323" w:author="ירון" w:date="2024-02-01T15:44:00Z">
              <w:rPr>
                <w:rtl/>
              </w:rPr>
            </w:rPrChange>
          </w:rPr>
          <w:delText xml:space="preserve"> </w:delText>
        </w:r>
        <w:r w:rsidRPr="00E5350D">
          <w:rPr>
            <w:rFonts w:ascii="David" w:eastAsia="Times New Roman" w:hAnsi="David" w:cs="David" w:hint="eastAsia"/>
            <w:sz w:val="24"/>
            <w:szCs w:val="24"/>
            <w:rtl/>
            <w:rPrChange w:id="324" w:author="ירון" w:date="2024-02-01T15:44:00Z">
              <w:rPr>
                <w:rFonts w:hint="eastAsia"/>
                <w:rtl/>
              </w:rPr>
            </w:rPrChange>
          </w:rPr>
          <w:delText>תלת</w:delText>
        </w:r>
        <w:r w:rsidRPr="00E5350D">
          <w:rPr>
            <w:rFonts w:ascii="David" w:eastAsia="Times New Roman" w:hAnsi="David" w:cs="David"/>
            <w:sz w:val="24"/>
            <w:szCs w:val="24"/>
            <w:rtl/>
            <w:rPrChange w:id="325" w:author="ירון" w:date="2024-02-01T15:44:00Z">
              <w:rPr>
                <w:rtl/>
              </w:rPr>
            </w:rPrChange>
          </w:rPr>
          <w:delText xml:space="preserve"> </w:delText>
        </w:r>
        <w:r w:rsidRPr="00E5350D">
          <w:rPr>
            <w:rFonts w:ascii="David" w:eastAsia="Times New Roman" w:hAnsi="David" w:cs="David" w:hint="eastAsia"/>
            <w:sz w:val="24"/>
            <w:szCs w:val="24"/>
            <w:rtl/>
            <w:rPrChange w:id="326" w:author="ירון" w:date="2024-02-01T15:44:00Z">
              <w:rPr>
                <w:rFonts w:hint="eastAsia"/>
                <w:rtl/>
              </w:rPr>
            </w:rPrChange>
          </w:rPr>
          <w:delText>מימד</w:delText>
        </w:r>
        <w:r w:rsidRPr="00E5350D">
          <w:rPr>
            <w:rFonts w:ascii="David" w:eastAsia="Times New Roman" w:hAnsi="David" w:cs="David"/>
            <w:sz w:val="24"/>
            <w:szCs w:val="24"/>
            <w:rtl/>
            <w:rPrChange w:id="327" w:author="ירון" w:date="2024-02-01T15:44:00Z">
              <w:rPr>
                <w:rtl/>
              </w:rPr>
            </w:rPrChange>
          </w:rPr>
          <w:delText>.</w:delText>
        </w:r>
      </w:del>
      <w:ins w:id="328" w:author="ירון" w:date="2024-02-01T11:38:00Z">
        <w:r w:rsidRPr="00E5350D">
          <w:rPr>
            <w:rFonts w:ascii="David" w:eastAsia="Times New Roman" w:hAnsi="David" w:cs="David" w:hint="eastAsia"/>
            <w:sz w:val="24"/>
            <w:szCs w:val="24"/>
            <w:rtl/>
            <w:rPrChange w:id="329" w:author="ירון" w:date="2024-02-01T15:44:00Z">
              <w:rPr>
                <w:rFonts w:hint="eastAsia"/>
                <w:rtl/>
              </w:rPr>
            </w:rPrChange>
          </w:rPr>
          <w:t>האובייקט</w:t>
        </w:r>
        <w:r w:rsidRPr="00E5350D">
          <w:rPr>
            <w:rFonts w:ascii="David" w:eastAsia="Times New Roman" w:hAnsi="David" w:cs="David"/>
            <w:sz w:val="24"/>
            <w:szCs w:val="24"/>
            <w:rtl/>
            <w:rPrChange w:id="330" w:author="ירון" w:date="2024-02-01T15:44:00Z">
              <w:rPr>
                <w:rtl/>
              </w:rPr>
            </w:rPrChange>
          </w:rPr>
          <w:t xml:space="preserve"> </w:t>
        </w:r>
        <w:r w:rsidRPr="00E5350D">
          <w:rPr>
            <w:rFonts w:ascii="David" w:eastAsia="Times New Roman" w:hAnsi="David" w:cs="David" w:hint="eastAsia"/>
            <w:sz w:val="24"/>
            <w:szCs w:val="24"/>
            <w:rtl/>
            <w:rPrChange w:id="331" w:author="ירון" w:date="2024-02-01T15:44:00Z">
              <w:rPr>
                <w:rFonts w:hint="eastAsia"/>
                <w:rtl/>
              </w:rPr>
            </w:rPrChange>
          </w:rPr>
          <w:t>במערכת</w:t>
        </w:r>
        <w:r w:rsidRPr="00E5350D">
          <w:rPr>
            <w:rFonts w:ascii="David" w:eastAsia="Times New Roman" w:hAnsi="David" w:cs="David"/>
            <w:sz w:val="24"/>
            <w:szCs w:val="24"/>
            <w:rtl/>
            <w:rPrChange w:id="332" w:author="ירון" w:date="2024-02-01T15:44:00Z">
              <w:rPr>
                <w:rtl/>
              </w:rPr>
            </w:rPrChange>
          </w:rPr>
          <w:t xml:space="preserve"> </w:t>
        </w:r>
        <w:r w:rsidRPr="00E5350D">
          <w:rPr>
            <w:rFonts w:ascii="David" w:eastAsia="Times New Roman" w:hAnsi="David" w:cs="David" w:hint="eastAsia"/>
            <w:sz w:val="24"/>
            <w:szCs w:val="24"/>
            <w:rtl/>
            <w:rPrChange w:id="333" w:author="ירון" w:date="2024-02-01T15:44:00Z">
              <w:rPr>
                <w:rFonts w:hint="eastAsia"/>
                <w:rtl/>
              </w:rPr>
            </w:rPrChange>
          </w:rPr>
          <w:t>הקואורדינאטות</w:t>
        </w:r>
        <w:r w:rsidRPr="00E5350D">
          <w:rPr>
            <w:rFonts w:ascii="David" w:eastAsia="Times New Roman" w:hAnsi="David" w:cs="David"/>
            <w:sz w:val="24"/>
            <w:szCs w:val="24"/>
            <w:rtl/>
            <w:rPrChange w:id="334" w:author="ירון" w:date="2024-02-01T15:44:00Z">
              <w:rPr>
                <w:rtl/>
              </w:rPr>
            </w:rPrChange>
          </w:rPr>
          <w:t xml:space="preserve"> </w:t>
        </w:r>
        <w:r w:rsidRPr="00E5350D">
          <w:rPr>
            <w:rFonts w:ascii="David" w:eastAsia="Times New Roman" w:hAnsi="David" w:cs="David" w:hint="eastAsia"/>
            <w:sz w:val="24"/>
            <w:szCs w:val="24"/>
            <w:rtl/>
            <w:rPrChange w:id="335" w:author="ירון" w:date="2024-02-01T15:44:00Z">
              <w:rPr>
                <w:rFonts w:hint="eastAsia"/>
                <w:rtl/>
              </w:rPr>
            </w:rPrChange>
          </w:rPr>
          <w:t>של</w:t>
        </w:r>
        <w:r w:rsidRPr="00E5350D">
          <w:rPr>
            <w:rFonts w:ascii="David" w:eastAsia="Times New Roman" w:hAnsi="David" w:cs="David"/>
            <w:sz w:val="24"/>
            <w:szCs w:val="24"/>
            <w:rtl/>
            <w:rPrChange w:id="336" w:author="ירון" w:date="2024-02-01T15:44:00Z">
              <w:rPr>
                <w:rtl/>
              </w:rPr>
            </w:rPrChange>
          </w:rPr>
          <w:t xml:space="preserve"> </w:t>
        </w:r>
        <w:r w:rsidRPr="00E5350D">
          <w:rPr>
            <w:rFonts w:ascii="David" w:eastAsia="Times New Roman" w:hAnsi="David" w:cs="David" w:hint="eastAsia"/>
            <w:sz w:val="24"/>
            <w:szCs w:val="24"/>
            <w:rtl/>
            <w:rPrChange w:id="337" w:author="ירון" w:date="2024-02-01T15:44:00Z">
              <w:rPr>
                <w:rFonts w:hint="eastAsia"/>
                <w:rtl/>
              </w:rPr>
            </w:rPrChange>
          </w:rPr>
          <w:t>המצלמה</w:t>
        </w:r>
        <w:r w:rsidRPr="00E5350D">
          <w:rPr>
            <w:rFonts w:ascii="David" w:eastAsia="Times New Roman" w:hAnsi="David" w:cs="David"/>
            <w:sz w:val="24"/>
            <w:szCs w:val="24"/>
            <w:rtl/>
            <w:rPrChange w:id="338" w:author="ירון" w:date="2024-02-01T15:44:00Z">
              <w:rPr>
                <w:rtl/>
              </w:rPr>
            </w:rPrChange>
          </w:rPr>
          <w:t>.</w:t>
        </w:r>
      </w:ins>
    </w:p>
    <w:p w14:paraId="4830E87D" w14:textId="77777777" w:rsidR="00841E91" w:rsidRDefault="00695B07">
      <w:pPr>
        <w:pStyle w:val="a6"/>
        <w:tabs>
          <w:tab w:val="left" w:pos="5508"/>
        </w:tabs>
        <w:bidi/>
        <w:spacing w:line="276" w:lineRule="auto"/>
        <w:ind w:left="584"/>
        <w:jc w:val="both"/>
        <w:rPr>
          <w:rFonts w:ascii="David" w:eastAsia="Times New Roman" w:hAnsi="David" w:cs="David"/>
          <w:sz w:val="24"/>
          <w:szCs w:val="24"/>
          <w:rtl/>
        </w:rPr>
        <w:pPrChange w:id="339" w:author="ירון" w:date="2024-02-01T11:39:00Z">
          <w:pPr>
            <w:pStyle w:val="a6"/>
            <w:bidi/>
            <w:spacing w:line="276" w:lineRule="auto"/>
            <w:ind w:left="584"/>
            <w:jc w:val="both"/>
          </w:pPr>
        </w:pPrChange>
      </w:pPr>
      <w:ins w:id="340" w:author="ירון" w:date="2024-02-01T11:39:00Z">
        <w:r>
          <w:rPr>
            <w:rFonts w:ascii="David" w:eastAsia="Times New Roman" w:hAnsi="David" w:cs="David"/>
            <w:sz w:val="24"/>
            <w:szCs w:val="24"/>
            <w:rtl/>
          </w:rPr>
          <w:tab/>
        </w:r>
      </w:ins>
    </w:p>
    <w:p w14:paraId="1753DC81" w14:textId="77777777" w:rsidR="000C0F4C" w:rsidRPr="00AA62BB" w:rsidDel="00695B07" w:rsidRDefault="00E73BCD" w:rsidP="009C0D85">
      <w:pPr>
        <w:pStyle w:val="a6"/>
        <w:bidi/>
        <w:spacing w:line="276" w:lineRule="auto"/>
        <w:ind w:left="584"/>
        <w:jc w:val="both"/>
        <w:rPr>
          <w:del w:id="341" w:author="ירון" w:date="2024-02-01T11:38:00Z"/>
          <w:rFonts w:ascii="David" w:eastAsia="Times New Roman" w:hAnsi="David" w:cs="David"/>
          <w:sz w:val="24"/>
          <w:szCs w:val="24"/>
          <w:rtl/>
        </w:rPr>
      </w:pPr>
      <w:del w:id="342" w:author="ירון" w:date="2024-02-01T11:38:00Z">
        <w:r w:rsidRPr="00AA62BB" w:rsidDel="00695B07">
          <w:rPr>
            <w:rFonts w:ascii="David" w:eastAsia="Times New Roman" w:hAnsi="David" w:cs="David"/>
            <w:sz w:val="24"/>
            <w:szCs w:val="24"/>
            <w:rtl/>
          </w:rPr>
          <w:delText>לסיכום, וקטור הסיבוב ווקטור התרגום יחד מתארים את המיקום והכיוון של המצלמה בחלל תלת מימד ביחס למערכת קואורדינטות ידועה. הם חיוניים למשימות ראייה ממוחשבת שונות כגון כיול מצלמה, מציאות רבודה ושחזור תלת מימד.</w:delText>
        </w:r>
      </w:del>
    </w:p>
    <w:p w14:paraId="073EF338" w14:textId="77777777" w:rsidR="007F324C" w:rsidRDefault="00E73BCD" w:rsidP="007F324C">
      <w:pPr>
        <w:bidi/>
        <w:spacing w:line="276" w:lineRule="auto"/>
        <w:contextualSpacing/>
        <w:jc w:val="both"/>
        <w:rPr>
          <w:ins w:id="343" w:author="ירון" w:date="2024-02-01T11:50:00Z"/>
          <w:rFonts w:ascii="David" w:eastAsia="Times New Roman" w:hAnsi="David" w:cs="David"/>
          <w:sz w:val="24"/>
          <w:szCs w:val="24"/>
          <w:rtl/>
        </w:rPr>
      </w:pPr>
      <w:del w:id="344" w:author="ירון" w:date="2024-02-01T11:48:00Z">
        <w:r w:rsidRPr="00AA62BB" w:rsidDel="007F324C">
          <w:rPr>
            <w:rFonts w:ascii="David" w:eastAsia="Times New Roman" w:hAnsi="David" w:cs="David"/>
            <w:sz w:val="24"/>
            <w:szCs w:val="24"/>
            <w:rtl/>
          </w:rPr>
          <w:delText>אחת הבעיות שהתעוררו במהלך הניתוח היה ש</w:delText>
        </w:r>
      </w:del>
      <w:r w:rsidRPr="00AA62BB">
        <w:rPr>
          <w:rFonts w:ascii="David" w:eastAsia="Times New Roman" w:hAnsi="David" w:cs="David"/>
          <w:sz w:val="24"/>
          <w:szCs w:val="24"/>
          <w:rtl/>
        </w:rPr>
        <w:t>ה</w:t>
      </w:r>
      <w:ins w:id="345" w:author="ירון" w:date="2024-02-01T11:48:00Z">
        <w:r w:rsidR="007F324C">
          <w:rPr>
            <w:rFonts w:ascii="David" w:eastAsia="Times New Roman" w:hAnsi="David" w:cs="David" w:hint="cs"/>
            <w:sz w:val="24"/>
            <w:szCs w:val="24"/>
            <w:rtl/>
          </w:rPr>
          <w:t>ערכים שקיבלנו היו הזזה וסיבוב</w:t>
        </w:r>
      </w:ins>
      <w:ins w:id="346" w:author="ירון" w:date="2024-02-01T11:49:00Z">
        <w:r w:rsidR="007F324C">
          <w:rPr>
            <w:rFonts w:ascii="David" w:eastAsia="Times New Roman" w:hAnsi="David" w:cs="David" w:hint="cs"/>
            <w:sz w:val="24"/>
            <w:szCs w:val="24"/>
            <w:rtl/>
          </w:rPr>
          <w:t xml:space="preserve"> של </w:t>
        </w:r>
      </w:ins>
      <w:del w:id="347" w:author="ירון" w:date="2024-02-01T11:49:00Z">
        <w:r w:rsidRPr="00AA62BB" w:rsidDel="007F324C">
          <w:rPr>
            <w:rFonts w:ascii="David" w:eastAsia="Times New Roman" w:hAnsi="David" w:cs="David"/>
            <w:sz w:val="24"/>
            <w:szCs w:val="24"/>
            <w:rtl/>
          </w:rPr>
          <w:delText xml:space="preserve">קואורדינטות שקיבלנו היו של </w:delText>
        </w:r>
      </w:del>
      <w:del w:id="348" w:author="ירון" w:date="2024-02-01T11:39:00Z">
        <w:r w:rsidRPr="00AA62BB" w:rsidDel="00695B07">
          <w:rPr>
            <w:rFonts w:ascii="David" w:eastAsia="Times New Roman" w:hAnsi="David" w:cs="David"/>
            <w:sz w:val="24"/>
            <w:szCs w:val="24"/>
            <w:rtl/>
          </w:rPr>
          <w:delText xml:space="preserve">המצלמה </w:delText>
        </w:r>
      </w:del>
      <w:ins w:id="349" w:author="ירון" w:date="2024-02-01T11:39:00Z">
        <w:r w:rsidR="00695B07">
          <w:rPr>
            <w:rFonts w:ascii="David" w:eastAsia="Times New Roman" w:hAnsi="David" w:cs="David" w:hint="cs"/>
            <w:sz w:val="24"/>
            <w:szCs w:val="24"/>
            <w:rtl/>
          </w:rPr>
          <w:t>הברקוד</w:t>
        </w:r>
        <w:r w:rsidR="00695B07" w:rsidRPr="00AA62BB">
          <w:rPr>
            <w:rFonts w:ascii="David" w:eastAsia="Times New Roman" w:hAnsi="David" w:cs="David"/>
            <w:sz w:val="24"/>
            <w:szCs w:val="24"/>
            <w:rtl/>
          </w:rPr>
          <w:t xml:space="preserve"> </w:t>
        </w:r>
      </w:ins>
      <w:ins w:id="350" w:author="ירון" w:date="2024-02-01T11:49:00Z">
        <w:r w:rsidR="007F324C">
          <w:rPr>
            <w:rFonts w:ascii="David" w:eastAsia="Times New Roman" w:hAnsi="David" w:cs="David" w:hint="cs"/>
            <w:sz w:val="24"/>
            <w:szCs w:val="24"/>
            <w:rtl/>
          </w:rPr>
          <w:t xml:space="preserve">במערכת הקואורדינאטות של המצלמה. </w:t>
        </w:r>
      </w:ins>
      <w:r w:rsidRPr="00AA62BB">
        <w:rPr>
          <w:rFonts w:ascii="David" w:eastAsia="Times New Roman" w:hAnsi="David" w:cs="David"/>
          <w:sz w:val="24"/>
          <w:szCs w:val="24"/>
          <w:rtl/>
        </w:rPr>
        <w:t xml:space="preserve">אך אנחנו היינו צריכים את </w:t>
      </w:r>
      <w:ins w:id="351" w:author="ירון" w:date="2024-02-01T11:49:00Z">
        <w:r w:rsidR="007F324C">
          <w:rPr>
            <w:rFonts w:ascii="David" w:eastAsia="Times New Roman" w:hAnsi="David" w:cs="David" w:hint="cs"/>
            <w:sz w:val="24"/>
            <w:szCs w:val="24"/>
            <w:rtl/>
          </w:rPr>
          <w:t xml:space="preserve">ההזזה והסיבוב של המצלמה, במערכת </w:t>
        </w:r>
      </w:ins>
      <w:r w:rsidRPr="00AA62BB">
        <w:rPr>
          <w:rFonts w:ascii="David" w:eastAsia="Times New Roman" w:hAnsi="David" w:cs="David"/>
          <w:sz w:val="24"/>
          <w:szCs w:val="24"/>
          <w:rtl/>
        </w:rPr>
        <w:t xml:space="preserve">הקואורדינטות של </w:t>
      </w:r>
      <w:del w:id="352" w:author="ירון" w:date="2024-02-01T11:39:00Z">
        <w:r w:rsidRPr="00AA62BB" w:rsidDel="00695B07">
          <w:rPr>
            <w:rFonts w:ascii="David" w:eastAsia="Times New Roman" w:hAnsi="David" w:cs="David"/>
            <w:sz w:val="24"/>
            <w:szCs w:val="24"/>
            <w:rtl/>
          </w:rPr>
          <w:delText>הברקוד</w:delText>
        </w:r>
      </w:del>
      <w:ins w:id="353" w:author="ירון" w:date="2024-02-01T11:49:00Z">
        <w:r w:rsidR="007F324C">
          <w:rPr>
            <w:rFonts w:ascii="David" w:eastAsia="Times New Roman" w:hAnsi="David" w:cs="David" w:hint="cs"/>
            <w:sz w:val="24"/>
            <w:szCs w:val="24"/>
            <w:rtl/>
          </w:rPr>
          <w:t>הברקוד</w:t>
        </w:r>
      </w:ins>
      <w:r w:rsidRPr="00AA62BB">
        <w:rPr>
          <w:rFonts w:ascii="David" w:eastAsia="Times New Roman" w:hAnsi="David" w:cs="David"/>
          <w:sz w:val="24"/>
          <w:szCs w:val="24"/>
          <w:rtl/>
        </w:rPr>
        <w:t xml:space="preserve">. </w:t>
      </w:r>
      <w:ins w:id="354" w:author="ירון" w:date="2024-02-01T11:50:00Z">
        <w:r w:rsidR="007F324C">
          <w:rPr>
            <w:rFonts w:ascii="David" w:eastAsia="Times New Roman" w:hAnsi="David" w:cs="David" w:hint="cs"/>
            <w:sz w:val="24"/>
            <w:szCs w:val="24"/>
            <w:rtl/>
          </w:rPr>
          <w:t>כדי לחשב זאת ב</w:t>
        </w:r>
      </w:ins>
      <w:ins w:id="355" w:author="ירון" w:date="2024-02-01T15:45:00Z">
        <w:r w:rsidR="00FF418B">
          <w:rPr>
            <w:rFonts w:ascii="David" w:eastAsia="Times New Roman" w:hAnsi="David" w:cs="David" w:hint="cs"/>
            <w:sz w:val="24"/>
            <w:szCs w:val="24"/>
            <w:rtl/>
          </w:rPr>
          <w:t>י</w:t>
        </w:r>
      </w:ins>
      <w:ins w:id="356" w:author="ירון" w:date="2024-02-01T11:50:00Z">
        <w:r w:rsidR="007F324C">
          <w:rPr>
            <w:rFonts w:ascii="David" w:eastAsia="Times New Roman" w:hAnsi="David" w:cs="David" w:hint="cs"/>
            <w:sz w:val="24"/>
            <w:szCs w:val="24"/>
            <w:rtl/>
          </w:rPr>
          <w:t xml:space="preserve">צענו את התהליך הבא: </w:t>
        </w:r>
      </w:ins>
    </w:p>
    <w:p w14:paraId="15056138" w14:textId="77777777" w:rsidR="000C0F4C" w:rsidRPr="00AA62BB" w:rsidRDefault="00E73BCD" w:rsidP="00FF418B">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לאחר שקיבלנו את ווקטור הרוטציה, הפכנו אותו</w:t>
      </w:r>
      <w:ins w:id="357" w:author="ירון" w:date="2024-02-01T15:46:00Z">
        <w:r w:rsidR="00FF418B" w:rsidRPr="00FF418B">
          <w:rPr>
            <w:rFonts w:ascii="David" w:eastAsia="Times New Roman" w:hAnsi="David" w:cs="David"/>
            <w:sz w:val="24"/>
            <w:szCs w:val="24"/>
            <w:rtl/>
          </w:rPr>
          <w:t xml:space="preserve"> </w:t>
        </w:r>
        <w:r w:rsidR="00FF418B" w:rsidRPr="00AA62BB">
          <w:rPr>
            <w:rFonts w:ascii="David" w:eastAsia="Times New Roman" w:hAnsi="David" w:cs="David"/>
            <w:sz w:val="24"/>
            <w:szCs w:val="24"/>
            <w:rtl/>
          </w:rPr>
          <w:t>למטריצת הרוטציה</w:t>
        </w:r>
      </w:ins>
      <w:r w:rsidRPr="00AA62BB">
        <w:rPr>
          <w:rFonts w:ascii="David" w:eastAsia="Times New Roman" w:hAnsi="David" w:cs="David"/>
          <w:sz w:val="24"/>
          <w:szCs w:val="24"/>
          <w:rtl/>
        </w:rPr>
        <w:t xml:space="preserve"> ע"י פונקציה מובנית</w:t>
      </w:r>
      <w:ins w:id="358" w:author="ירון" w:date="2024-02-01T11:39:00Z">
        <w:r w:rsidR="00695B07">
          <w:rPr>
            <w:rFonts w:ascii="David" w:eastAsia="Times New Roman" w:hAnsi="David" w:cs="David" w:hint="cs"/>
            <w:sz w:val="24"/>
            <w:szCs w:val="24"/>
            <w:rtl/>
          </w:rPr>
          <w:t xml:space="preserve"> של </w:t>
        </w:r>
      </w:ins>
      <w:ins w:id="359" w:author="ירון" w:date="2024-02-01T11:40:00Z">
        <w:r w:rsidR="00695B07" w:rsidRPr="00AA62BB">
          <w:rPr>
            <w:rFonts w:ascii="David" w:eastAsia="Times New Roman" w:hAnsi="David" w:cs="David"/>
            <w:sz w:val="24"/>
            <w:szCs w:val="24"/>
          </w:rPr>
          <w:t>OpenCV</w:t>
        </w:r>
        <w:r w:rsidR="00695B07">
          <w:rPr>
            <w:rFonts w:ascii="David" w:eastAsia="Times New Roman" w:hAnsi="David" w:cs="David" w:hint="cs"/>
            <w:sz w:val="24"/>
            <w:szCs w:val="24"/>
            <w:rtl/>
          </w:rPr>
          <w:t xml:space="preserve"> בשם </w:t>
        </w:r>
        <w:r w:rsidR="00695B07">
          <w:rPr>
            <w:rFonts w:eastAsia="Times New Roman" w:cs="David"/>
            <w:sz w:val="24"/>
            <w:szCs w:val="24"/>
          </w:rPr>
          <w:t>rodrigues</w:t>
        </w:r>
      </w:ins>
      <w:del w:id="360" w:author="ירון" w:date="2024-02-01T15:46:00Z">
        <w:r w:rsidRPr="00AA62BB" w:rsidDel="00FF418B">
          <w:rPr>
            <w:rFonts w:ascii="David" w:eastAsia="Times New Roman" w:hAnsi="David" w:cs="David"/>
            <w:sz w:val="24"/>
            <w:szCs w:val="24"/>
            <w:rtl/>
          </w:rPr>
          <w:delText xml:space="preserve"> למטריצת הרוטציה</w:delText>
        </w:r>
      </w:del>
      <w:r w:rsidRPr="00AA62BB">
        <w:rPr>
          <w:rFonts w:ascii="David" w:eastAsia="Times New Roman" w:hAnsi="David" w:cs="David"/>
          <w:sz w:val="24"/>
          <w:szCs w:val="24"/>
          <w:rtl/>
        </w:rPr>
        <w:t xml:space="preserve">. </w:t>
      </w:r>
      <w:del w:id="361" w:author="ירון" w:date="2024-02-01T11:41:00Z">
        <w:r w:rsidRPr="00AA62BB" w:rsidDel="00695B07">
          <w:rPr>
            <w:rFonts w:ascii="David" w:eastAsia="Times New Roman" w:hAnsi="David" w:cs="David"/>
            <w:sz w:val="24"/>
            <w:szCs w:val="24"/>
            <w:rtl/>
          </w:rPr>
          <w:delText>חיוני להמרת וקטורי סיבוב למטריצות סיבוב, מה שמאפשר תאימות, יעילות ויכולת פעולה הדדית במשימות ראייה ממוחשבת שונות שבהן מעורבות סיבובים.</w:delText>
        </w:r>
      </w:del>
    </w:p>
    <w:p w14:paraId="0A6F6BD3" w14:textId="77777777" w:rsidR="009C0D85" w:rsidRPr="00AA62BB" w:rsidRDefault="00E73BCD" w:rsidP="00FF418B">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 xml:space="preserve">חישבנו את המטריצה ההופכית של מטריצת הרוטציה והכפלנו </w:t>
      </w:r>
      <w:del w:id="362" w:author="ירון" w:date="2024-02-01T11:41:00Z">
        <w:r w:rsidRPr="00AA62BB" w:rsidDel="00695B07">
          <w:rPr>
            <w:rFonts w:ascii="David" w:eastAsia="Times New Roman" w:hAnsi="David" w:cs="David"/>
            <w:sz w:val="24"/>
            <w:szCs w:val="24"/>
            <w:rtl/>
          </w:rPr>
          <w:delText xml:space="preserve">אותו </w:delText>
        </w:r>
      </w:del>
      <w:ins w:id="363" w:author="ירון" w:date="2024-02-01T11:41:00Z">
        <w:r w:rsidR="00695B07" w:rsidRPr="00AA62BB">
          <w:rPr>
            <w:rFonts w:ascii="David" w:eastAsia="Times New Roman" w:hAnsi="David" w:cs="David"/>
            <w:sz w:val="24"/>
            <w:szCs w:val="24"/>
            <w:rtl/>
          </w:rPr>
          <w:t>אות</w:t>
        </w:r>
        <w:r w:rsidR="00695B07">
          <w:rPr>
            <w:rFonts w:ascii="David" w:eastAsia="Times New Roman" w:hAnsi="David" w:cs="David" w:hint="cs"/>
            <w:sz w:val="24"/>
            <w:szCs w:val="24"/>
            <w:rtl/>
          </w:rPr>
          <w:t>ה</w:t>
        </w:r>
        <w:r w:rsidR="00695B07" w:rsidRPr="00AA62BB">
          <w:rPr>
            <w:rFonts w:ascii="David" w:eastAsia="Times New Roman" w:hAnsi="David" w:cs="David"/>
            <w:sz w:val="24"/>
            <w:szCs w:val="24"/>
            <w:rtl/>
          </w:rPr>
          <w:t xml:space="preserve"> </w:t>
        </w:r>
      </w:ins>
      <w:r w:rsidRPr="00AA62BB">
        <w:rPr>
          <w:rFonts w:ascii="David" w:eastAsia="Times New Roman" w:hAnsi="David" w:cs="David"/>
          <w:sz w:val="24"/>
          <w:szCs w:val="24"/>
          <w:rtl/>
        </w:rPr>
        <w:t xml:space="preserve">בווקטור </w:t>
      </w:r>
      <w:del w:id="364" w:author="ירון" w:date="2024-02-01T11:50:00Z">
        <w:r w:rsidRPr="00AA62BB" w:rsidDel="007F324C">
          <w:rPr>
            <w:rFonts w:ascii="David" w:eastAsia="Times New Roman" w:hAnsi="David" w:cs="David"/>
            <w:sz w:val="24"/>
            <w:szCs w:val="24"/>
            <w:rtl/>
          </w:rPr>
          <w:delText>התרגום</w:delText>
        </w:r>
      </w:del>
      <w:ins w:id="365" w:author="ירון" w:date="2024-02-01T11:50:00Z">
        <w:r w:rsidR="007F324C">
          <w:rPr>
            <w:rFonts w:ascii="David" w:eastAsia="Times New Roman" w:hAnsi="David" w:cs="David" w:hint="cs"/>
            <w:sz w:val="24"/>
            <w:szCs w:val="24"/>
            <w:rtl/>
          </w:rPr>
          <w:t>ההזזה</w:t>
        </w:r>
      </w:ins>
      <w:r w:rsidRPr="00AA62BB">
        <w:rPr>
          <w:rFonts w:ascii="David" w:eastAsia="Times New Roman" w:hAnsi="David" w:cs="David"/>
          <w:sz w:val="24"/>
          <w:szCs w:val="24"/>
          <w:rtl/>
        </w:rPr>
        <w:t xml:space="preserve">. וזה נתן לנו את הקואורדינטות </w:t>
      </w:r>
      <w:ins w:id="366" w:author="ירון" w:date="2024-02-01T15:46:00Z">
        <w:r w:rsidR="00FF418B">
          <w:rPr>
            <w:rFonts w:ascii="David" w:eastAsia="Times New Roman" w:hAnsi="David" w:cs="David" w:hint="cs"/>
            <w:sz w:val="24"/>
            <w:szCs w:val="24"/>
            <w:rtl/>
          </w:rPr>
          <w:t xml:space="preserve">של המצלמה </w:t>
        </w:r>
      </w:ins>
      <w:r w:rsidRPr="00AA62BB">
        <w:rPr>
          <w:rFonts w:ascii="David" w:eastAsia="Times New Roman" w:hAnsi="David" w:cs="David"/>
          <w:sz w:val="24"/>
          <w:szCs w:val="24"/>
          <w:rtl/>
        </w:rPr>
        <w:t>במערכת הצירים של הברקוד</w:t>
      </w:r>
      <w:del w:id="367" w:author="ירון" w:date="2024-02-01T15:46:00Z">
        <w:r w:rsidRPr="00AA62BB" w:rsidDel="00FF418B">
          <w:rPr>
            <w:rFonts w:ascii="David" w:eastAsia="Times New Roman" w:hAnsi="David" w:cs="David"/>
            <w:sz w:val="24"/>
            <w:szCs w:val="24"/>
            <w:rtl/>
          </w:rPr>
          <w:delText xml:space="preserve"> ולא של המצלמה</w:delText>
        </w:r>
      </w:del>
      <w:r w:rsidRPr="00AA62BB">
        <w:rPr>
          <w:rFonts w:ascii="David" w:eastAsia="Times New Roman" w:hAnsi="David" w:cs="David"/>
          <w:sz w:val="24"/>
          <w:szCs w:val="24"/>
          <w:rtl/>
        </w:rPr>
        <w:t>.</w:t>
      </w:r>
      <w:r w:rsidR="009C0D85"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ע"י שימוש במטריצת הסיבוב חישבנו את הזוויות </w:t>
      </w:r>
      <w:r w:rsidRPr="00AA62BB">
        <w:rPr>
          <w:rFonts w:ascii="David" w:eastAsia="Times New Roman" w:hAnsi="David" w:cs="David"/>
          <w:sz w:val="24"/>
          <w:szCs w:val="24"/>
        </w:rPr>
        <w:t>yaw, pitch, roll</w:t>
      </w:r>
      <w:r w:rsidRPr="00AA62BB">
        <w:rPr>
          <w:rFonts w:ascii="David" w:eastAsia="Times New Roman" w:hAnsi="David" w:cs="David"/>
          <w:sz w:val="24"/>
          <w:szCs w:val="24"/>
          <w:rtl/>
        </w:rPr>
        <w:t>.</w:t>
      </w:r>
      <w:r w:rsidR="009C0D85" w:rsidRPr="00AA62BB">
        <w:rPr>
          <w:rFonts w:ascii="David" w:eastAsia="Times New Roman" w:hAnsi="David" w:cs="David"/>
          <w:sz w:val="24"/>
          <w:szCs w:val="24"/>
          <w:rtl/>
        </w:rPr>
        <w:t xml:space="preserve"> </w:t>
      </w:r>
    </w:p>
    <w:p w14:paraId="6F884641" w14:textId="77777777" w:rsidR="000C0F4C" w:rsidRPr="00AA62BB" w:rsidRDefault="00E73BCD" w:rsidP="00695B07">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השתמשנו בפונקציה מובנית בפייתון שלוקחת את מטריצת הסיבוב</w:t>
      </w:r>
      <w:del w:id="368" w:author="ירון" w:date="2024-02-01T11:42:00Z">
        <w:r w:rsidRPr="00AA62BB" w:rsidDel="00695B07">
          <w:rPr>
            <w:rFonts w:ascii="David" w:eastAsia="Times New Roman" w:hAnsi="David" w:cs="David"/>
            <w:sz w:val="24"/>
            <w:szCs w:val="24"/>
            <w:rtl/>
          </w:rPr>
          <w:delText xml:space="preserve"> והערכים שבתוכה</w:delText>
        </w:r>
      </w:del>
      <w:r w:rsidRPr="00AA62BB">
        <w:rPr>
          <w:rFonts w:ascii="David" w:eastAsia="Times New Roman" w:hAnsi="David" w:cs="David"/>
          <w:sz w:val="24"/>
          <w:szCs w:val="24"/>
          <w:rtl/>
        </w:rPr>
        <w:t xml:space="preserve">, ומשתמשת בטריגונומטריות כדי לחשב את </w:t>
      </w:r>
      <w:del w:id="369" w:author="ירון" w:date="2024-02-01T11:43:00Z">
        <w:r w:rsidRPr="00AA62BB" w:rsidDel="00695B07">
          <w:rPr>
            <w:rFonts w:ascii="David" w:eastAsia="Times New Roman" w:hAnsi="David" w:cs="David"/>
            <w:sz w:val="24"/>
            <w:szCs w:val="24"/>
            <w:rtl/>
          </w:rPr>
          <w:delText>זוויות הפיתול, הגובה והגלגול מהאלמנטים של מטריצת הסיבוב. זוויות</w:delText>
        </w:r>
      </w:del>
      <w:ins w:id="370" w:author="ירון" w:date="2024-02-01T11:43:00Z">
        <w:r w:rsidR="00695B07">
          <w:rPr>
            <w:rFonts w:ascii="David" w:eastAsia="Times New Roman" w:hAnsi="David" w:cs="David" w:hint="cs"/>
            <w:sz w:val="24"/>
            <w:szCs w:val="24"/>
            <w:rtl/>
          </w:rPr>
          <w:t>זוויות שלוש זויות הסיבוב</w:t>
        </w:r>
      </w:ins>
      <w:r w:rsidRPr="00AA62BB">
        <w:rPr>
          <w:rFonts w:ascii="David" w:eastAsia="Times New Roman" w:hAnsi="David" w:cs="David"/>
          <w:sz w:val="24"/>
          <w:szCs w:val="24"/>
          <w:rtl/>
        </w:rPr>
        <w:t xml:space="preserve"> </w:t>
      </w:r>
      <w:del w:id="371" w:author="ירון" w:date="2024-02-01T11:43:00Z">
        <w:r w:rsidRPr="00AA62BB" w:rsidDel="00695B07">
          <w:rPr>
            <w:rFonts w:ascii="David" w:eastAsia="Times New Roman" w:hAnsi="David" w:cs="David"/>
            <w:sz w:val="24"/>
            <w:szCs w:val="24"/>
            <w:rtl/>
          </w:rPr>
          <w:delText xml:space="preserve">אלו </w:delText>
        </w:r>
      </w:del>
      <w:ins w:id="372" w:author="ירון" w:date="2024-02-01T11:43:00Z">
        <w:r w:rsidR="00695B07">
          <w:rPr>
            <w:rFonts w:ascii="David" w:eastAsia="Times New Roman" w:hAnsi="David" w:cs="David" w:hint="cs"/>
            <w:sz w:val="24"/>
            <w:szCs w:val="24"/>
            <w:rtl/>
          </w:rPr>
          <w:t>ה</w:t>
        </w:r>
      </w:ins>
      <w:r w:rsidRPr="00AA62BB">
        <w:rPr>
          <w:rFonts w:ascii="David" w:eastAsia="Times New Roman" w:hAnsi="David" w:cs="David"/>
          <w:sz w:val="24"/>
          <w:szCs w:val="24"/>
          <w:rtl/>
        </w:rPr>
        <w:t>מתארות את הכיוון של מערכת הקואורדינטות המסובבת ביחס לזו המקורית.</w:t>
      </w:r>
    </w:p>
    <w:p w14:paraId="59FC2C30" w14:textId="77777777" w:rsidR="000C0F4C" w:rsidRPr="00AA62BB" w:rsidRDefault="00E73BCD" w:rsidP="009C0D85">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 xml:space="preserve">מייצג את הסיבוב סביב ציר </w:t>
      </w:r>
      <w:r w:rsidRPr="00AA62BB">
        <w:rPr>
          <w:rFonts w:ascii="David" w:eastAsia="Times New Roman" w:hAnsi="David" w:cs="David"/>
          <w:sz w:val="24"/>
          <w:szCs w:val="24"/>
        </w:rPr>
        <w:t>z</w:t>
      </w:r>
      <w:r w:rsidRPr="00AA62BB">
        <w:rPr>
          <w:rFonts w:ascii="David" w:eastAsia="Times New Roman" w:hAnsi="David" w:cs="David"/>
          <w:sz w:val="24"/>
          <w:szCs w:val="24"/>
          <w:rtl/>
        </w:rPr>
        <w:t xml:space="preserve">, </w:t>
      </w:r>
      <w:r w:rsidRPr="00AA62BB">
        <w:rPr>
          <w:rFonts w:ascii="David" w:eastAsia="Times New Roman" w:hAnsi="David" w:cs="David"/>
          <w:sz w:val="24"/>
          <w:szCs w:val="24"/>
        </w:rPr>
        <w:t>Pitch</w:t>
      </w:r>
      <w:r w:rsidRPr="00AA62BB">
        <w:rPr>
          <w:rFonts w:ascii="David" w:eastAsia="Times New Roman" w:hAnsi="David" w:cs="David"/>
          <w:sz w:val="24"/>
          <w:szCs w:val="24"/>
          <w:rtl/>
        </w:rPr>
        <w:t xml:space="preserve"> מייצג את הסיבוב סביב ציר ה</w:t>
      </w:r>
      <w:r w:rsidRPr="00AA62BB">
        <w:rPr>
          <w:rFonts w:ascii="David" w:eastAsia="Times New Roman" w:hAnsi="David" w:cs="David"/>
          <w:sz w:val="24"/>
          <w:szCs w:val="24"/>
        </w:rPr>
        <w:t>y</w:t>
      </w:r>
      <w:r w:rsidRPr="00AA62BB">
        <w:rPr>
          <w:rFonts w:ascii="David" w:eastAsia="Times New Roman" w:hAnsi="David" w:cs="David"/>
          <w:sz w:val="24"/>
          <w:szCs w:val="24"/>
          <w:rtl/>
        </w:rPr>
        <w:t xml:space="preserve"> , מייצג את הסיבוב סביב ציר ה</w:t>
      </w:r>
      <w:r w:rsidRPr="00AA62BB">
        <w:rPr>
          <w:rFonts w:ascii="David" w:eastAsia="Times New Roman" w:hAnsi="David" w:cs="David"/>
          <w:sz w:val="24"/>
          <w:szCs w:val="24"/>
        </w:rPr>
        <w:t>x</w:t>
      </w:r>
      <w:r w:rsidRPr="00AA62BB">
        <w:rPr>
          <w:rFonts w:ascii="David" w:eastAsia="Times New Roman" w:hAnsi="David" w:cs="David"/>
          <w:sz w:val="24"/>
          <w:szCs w:val="24"/>
          <w:rtl/>
        </w:rPr>
        <w:t>.</w:t>
      </w:r>
    </w:p>
    <w:p w14:paraId="3A3821F4" w14:textId="77777777" w:rsidR="00695B07" w:rsidRDefault="00695B07" w:rsidP="009C0D85">
      <w:pPr>
        <w:bidi/>
        <w:spacing w:line="276" w:lineRule="auto"/>
        <w:contextualSpacing/>
        <w:jc w:val="both"/>
        <w:rPr>
          <w:ins w:id="373" w:author="ירון" w:date="2024-02-01T11:44:00Z"/>
          <w:rFonts w:ascii="David" w:eastAsia="Times New Roman" w:hAnsi="David" w:cs="David"/>
          <w:sz w:val="24"/>
          <w:szCs w:val="24"/>
          <w:rtl/>
        </w:rPr>
      </w:pPr>
    </w:p>
    <w:p w14:paraId="167B526D" w14:textId="77777777" w:rsidR="00695B07" w:rsidRDefault="00695B07" w:rsidP="00695B07">
      <w:pPr>
        <w:bidi/>
        <w:spacing w:line="276" w:lineRule="auto"/>
        <w:contextualSpacing/>
        <w:jc w:val="both"/>
        <w:rPr>
          <w:ins w:id="374" w:author="ירון" w:date="2024-02-01T11:44:00Z"/>
          <w:rFonts w:ascii="David" w:eastAsia="Times New Roman" w:hAnsi="David" w:cs="David"/>
          <w:sz w:val="24"/>
          <w:szCs w:val="24"/>
          <w:rtl/>
        </w:rPr>
      </w:pPr>
    </w:p>
    <w:p w14:paraId="1415EFB3" w14:textId="77777777" w:rsidR="000C0F4C" w:rsidRPr="00AA62BB" w:rsidRDefault="00E73BCD" w:rsidP="00813DA7">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לאחר שבנינו את הפונקציות לחישובי המרחקים והזוויות, התחלנו בניסויים.</w:t>
      </w:r>
      <w:ins w:id="375" w:author="ירון" w:date="2024-02-01T15:47:00Z">
        <w:r w:rsidR="00FF418B">
          <w:rPr>
            <w:rFonts w:ascii="David" w:eastAsia="Times New Roman" w:hAnsi="David" w:cs="David" w:hint="cs"/>
            <w:sz w:val="24"/>
            <w:szCs w:val="24"/>
            <w:rtl/>
          </w:rPr>
          <w:t xml:space="preserve">  </w:t>
        </w:r>
      </w:ins>
      <w:ins w:id="376" w:author="ירון" w:date="2024-02-01T15:49:00Z">
        <w:r w:rsidR="00813DA7">
          <w:rPr>
            <w:rFonts w:ascii="David" w:eastAsia="Times New Roman" w:hAnsi="David" w:cs="David" w:hint="cs"/>
            <w:sz w:val="24"/>
            <w:szCs w:val="24"/>
            <w:rtl/>
          </w:rPr>
          <w:t xml:space="preserve">ניסוי הקרוב למציאות היה </w:t>
        </w:r>
        <w:r w:rsidR="00FF418B">
          <w:rPr>
            <w:rFonts w:ascii="David" w:eastAsia="Times New Roman" w:hAnsi="David" w:cs="David" w:hint="cs"/>
            <w:sz w:val="24"/>
            <w:szCs w:val="24"/>
            <w:rtl/>
          </w:rPr>
          <w:t>להתקין את הברקוד על התיקרה ו</w:t>
        </w:r>
      </w:ins>
      <w:ins w:id="377" w:author="ירון" w:date="2024-02-01T15:48:00Z">
        <w:r w:rsidR="00FF418B">
          <w:rPr>
            <w:rFonts w:ascii="David" w:eastAsia="Times New Roman" w:hAnsi="David" w:cs="David" w:hint="cs"/>
            <w:sz w:val="24"/>
            <w:szCs w:val="24"/>
            <w:rtl/>
          </w:rPr>
          <w:t xml:space="preserve">להסיע את המצלמה במעגל סביב </w:t>
        </w:r>
      </w:ins>
      <w:ins w:id="378" w:author="ירון" w:date="2024-02-01T15:49:00Z">
        <w:r w:rsidR="00FF418B">
          <w:rPr>
            <w:rFonts w:ascii="David" w:eastAsia="Times New Roman" w:hAnsi="David" w:cs="David" w:hint="cs"/>
            <w:sz w:val="24"/>
            <w:szCs w:val="24"/>
            <w:rtl/>
          </w:rPr>
          <w:t xml:space="preserve">היטל מרכזו על הריצפה.  </w:t>
        </w:r>
      </w:ins>
      <w:ins w:id="379" w:author="ירון" w:date="2024-02-01T15:50:00Z">
        <w:r w:rsidR="00813DA7">
          <w:rPr>
            <w:rFonts w:ascii="David" w:eastAsia="Times New Roman" w:hAnsi="David" w:cs="David" w:hint="cs"/>
            <w:sz w:val="24"/>
            <w:szCs w:val="24"/>
            <w:rtl/>
          </w:rPr>
          <w:t xml:space="preserve">בגלל חוסר הניידות של המצלמה בשלב זה, לא יכולנו לעשות זאת, ובמקום זה </w:t>
        </w:r>
      </w:ins>
      <w:ins w:id="380" w:author="ירון" w:date="2024-02-01T15:47:00Z">
        <w:r w:rsidR="00FF418B">
          <w:rPr>
            <w:rFonts w:ascii="David" w:eastAsia="Times New Roman" w:hAnsi="David" w:cs="David" w:hint="cs"/>
            <w:sz w:val="24"/>
            <w:szCs w:val="24"/>
            <w:rtl/>
          </w:rPr>
          <w:t xml:space="preserve">ביצענו </w:t>
        </w:r>
      </w:ins>
      <w:ins w:id="381" w:author="ירון" w:date="2024-02-01T15:50:00Z">
        <w:r w:rsidR="00813DA7">
          <w:rPr>
            <w:rFonts w:ascii="David" w:eastAsia="Times New Roman" w:hAnsi="David" w:cs="David" w:hint="cs"/>
            <w:sz w:val="24"/>
            <w:szCs w:val="24"/>
            <w:rtl/>
          </w:rPr>
          <w:t xml:space="preserve">פעולה אקוויוולנטית, של התקנת הברקוד על הקיר, </w:t>
        </w:r>
      </w:ins>
      <w:ins w:id="382" w:author="ירון" w:date="2024-02-01T15:51:00Z">
        <w:r w:rsidR="00813DA7">
          <w:rPr>
            <w:rFonts w:ascii="David" w:eastAsia="Times New Roman" w:hAnsi="David" w:cs="David" w:hint="cs"/>
            <w:sz w:val="24"/>
            <w:szCs w:val="24"/>
            <w:rtl/>
          </w:rPr>
          <w:t>הצבת המצלמה בצורה נייחת במקום וזוית המתאימים, ואז סיבוב הברקוד סביב מרכזו.  לצורך זה</w:t>
        </w:r>
      </w:ins>
    </w:p>
    <w:p w14:paraId="2899602C" w14:textId="77777777" w:rsidR="000C0F4C" w:rsidRPr="00AA62BB" w:rsidRDefault="00E73BCD" w:rsidP="009C0D85">
      <w:pPr>
        <w:bidi/>
        <w:spacing w:line="276" w:lineRule="auto"/>
        <w:contextualSpacing/>
        <w:jc w:val="both"/>
        <w:rPr>
          <w:rFonts w:ascii="David" w:eastAsia="Times New Roman" w:hAnsi="David" w:cs="David"/>
          <w:sz w:val="24"/>
          <w:szCs w:val="24"/>
          <w:rtl/>
        </w:rPr>
      </w:pPr>
      <w:r w:rsidRPr="00AA62BB">
        <w:rPr>
          <w:rFonts w:ascii="David" w:eastAsia="Times New Roman" w:hAnsi="David" w:cs="David"/>
          <w:sz w:val="24"/>
          <w:szCs w:val="24"/>
          <w:rtl/>
        </w:rPr>
        <w:t>תקענו מסמר באמצע הברקוד על הקיר והנחנו את המצלמה בזווית של 45 מעלות ביחס לברקוד.</w:t>
      </w:r>
    </w:p>
    <w:p w14:paraId="1F0B5007" w14:textId="77777777" w:rsidR="00107D91" w:rsidRPr="00AA62BB" w:rsidRDefault="00E73BCD" w:rsidP="00813DA7">
      <w:pPr>
        <w:bidi/>
        <w:spacing w:line="276" w:lineRule="auto"/>
        <w:contextualSpacing/>
        <w:jc w:val="both"/>
        <w:rPr>
          <w:rFonts w:ascii="David" w:eastAsia="Times New Roman" w:hAnsi="David" w:cs="David"/>
          <w:noProof/>
          <w:sz w:val="24"/>
          <w:szCs w:val="24"/>
          <w:rtl/>
        </w:rPr>
      </w:pPr>
      <w:r w:rsidRPr="00AA62BB">
        <w:rPr>
          <w:rFonts w:ascii="David" w:eastAsia="Times New Roman" w:hAnsi="David" w:cs="David"/>
          <w:sz w:val="24"/>
          <w:szCs w:val="24"/>
          <w:rtl/>
        </w:rPr>
        <w:t xml:space="preserve">סובבנו את התמונה </w:t>
      </w:r>
      <w:ins w:id="383" w:author="ירון" w:date="2024-02-01T11:54:00Z">
        <w:r w:rsidR="007F324C">
          <w:rPr>
            <w:rFonts w:ascii="David" w:eastAsia="Times New Roman" w:hAnsi="David" w:cs="David" w:hint="cs"/>
            <w:sz w:val="24"/>
            <w:szCs w:val="24"/>
            <w:rtl/>
          </w:rPr>
          <w:t xml:space="preserve">בכל פעם בעוד </w:t>
        </w:r>
      </w:ins>
      <w:r w:rsidRPr="00AA62BB">
        <w:rPr>
          <w:rFonts w:ascii="David" w:eastAsia="Times New Roman" w:hAnsi="David" w:cs="David"/>
          <w:sz w:val="24"/>
          <w:szCs w:val="24"/>
          <w:rtl/>
        </w:rPr>
        <w:t xml:space="preserve">30 מעלות ושמרנו אותה. עד שהגענו לאותה זווית שבה התחלנו. לאחר מכן פענחנו את התמונה ע"י הפונקציה שבנינו ורצינו לבדוק אם אכן </w:t>
      </w:r>
      <w:del w:id="384" w:author="ירון" w:date="2024-02-01T15:53:00Z">
        <w:r w:rsidRPr="00AA62BB" w:rsidDel="00813DA7">
          <w:rPr>
            <w:rFonts w:ascii="David" w:eastAsia="Times New Roman" w:hAnsi="David" w:cs="David"/>
            <w:sz w:val="24"/>
            <w:szCs w:val="24"/>
            <w:rtl/>
          </w:rPr>
          <w:delText xml:space="preserve">הנתונים </w:delText>
        </w:r>
      </w:del>
      <w:ins w:id="385" w:author="ירון" w:date="2024-02-01T15:53:00Z">
        <w:r w:rsidR="00813DA7">
          <w:rPr>
            <w:rFonts w:ascii="David" w:eastAsia="Times New Roman" w:hAnsi="David" w:cs="David" w:hint="cs"/>
            <w:sz w:val="24"/>
            <w:szCs w:val="24"/>
            <w:rtl/>
          </w:rPr>
          <w:t>המיקומים</w:t>
        </w:r>
        <w:r w:rsidR="00813DA7" w:rsidRPr="00AA62BB">
          <w:rPr>
            <w:rFonts w:ascii="David" w:eastAsia="Times New Roman" w:hAnsi="David" w:cs="David"/>
            <w:sz w:val="24"/>
            <w:szCs w:val="24"/>
            <w:rtl/>
          </w:rPr>
          <w:t xml:space="preserve"> </w:t>
        </w:r>
      </w:ins>
      <w:r w:rsidRPr="00AA62BB">
        <w:rPr>
          <w:rFonts w:ascii="David" w:eastAsia="Times New Roman" w:hAnsi="David" w:cs="David"/>
          <w:sz w:val="24"/>
          <w:szCs w:val="24"/>
          <w:rtl/>
        </w:rPr>
        <w:t xml:space="preserve">שקיבלנו תואמים </w:t>
      </w:r>
      <w:del w:id="386" w:author="ירון" w:date="2024-02-01T15:52:00Z">
        <w:r w:rsidRPr="00AA62BB" w:rsidDel="00813DA7">
          <w:rPr>
            <w:rFonts w:ascii="David" w:eastAsia="Times New Roman" w:hAnsi="David" w:cs="David"/>
            <w:sz w:val="24"/>
            <w:szCs w:val="24"/>
            <w:rtl/>
          </w:rPr>
          <w:delText>למה שיש בשטח</w:delText>
        </w:r>
      </w:del>
      <w:ins w:id="387" w:author="ירון" w:date="2024-02-01T15:52:00Z">
        <w:r w:rsidR="00813DA7">
          <w:rPr>
            <w:rFonts w:ascii="David" w:eastAsia="Times New Roman" w:hAnsi="David" w:cs="David" w:hint="cs"/>
            <w:sz w:val="24"/>
            <w:szCs w:val="24"/>
            <w:rtl/>
          </w:rPr>
          <w:t xml:space="preserve">את </w:t>
        </w:r>
      </w:ins>
      <w:ins w:id="388" w:author="ירון" w:date="2024-02-01T15:53:00Z">
        <w:r w:rsidR="00813DA7">
          <w:rPr>
            <w:rFonts w:ascii="David" w:eastAsia="Times New Roman" w:hAnsi="David" w:cs="David" w:hint="cs"/>
            <w:sz w:val="24"/>
            <w:szCs w:val="24"/>
            <w:rtl/>
          </w:rPr>
          <w:t>המציאות</w:t>
        </w:r>
      </w:ins>
      <w:r w:rsidRPr="00AA62BB">
        <w:rPr>
          <w:rFonts w:ascii="David" w:eastAsia="Times New Roman" w:hAnsi="David" w:cs="David"/>
          <w:sz w:val="24"/>
          <w:szCs w:val="24"/>
          <w:rtl/>
        </w:rPr>
        <w:t>.</w:t>
      </w:r>
      <w:r w:rsidR="00107D91" w:rsidRPr="00AA62BB">
        <w:rPr>
          <w:rFonts w:ascii="David" w:eastAsia="Times New Roman" w:hAnsi="David" w:cs="David"/>
          <w:noProof/>
          <w:sz w:val="24"/>
          <w:szCs w:val="24"/>
          <w:rtl/>
        </w:rPr>
        <w:t xml:space="preserve"> </w:t>
      </w:r>
    </w:p>
    <w:p w14:paraId="1009E06E" w14:textId="77777777" w:rsidR="00841E91" w:rsidRDefault="006E137A">
      <w:pPr>
        <w:keepNext/>
        <w:bidi/>
        <w:spacing w:line="276" w:lineRule="auto"/>
        <w:contextualSpacing/>
        <w:rPr>
          <w:rFonts w:ascii="David" w:hAnsi="David" w:cs="David"/>
        </w:rPr>
        <w:pPrChange w:id="389" w:author="ירון" w:date="2024-02-01T15:52:00Z">
          <w:pPr>
            <w:keepNext/>
            <w:bidi/>
            <w:spacing w:line="276" w:lineRule="auto"/>
            <w:ind w:left="584"/>
            <w:contextualSpacing/>
          </w:pPr>
        </w:pPrChange>
      </w:pPr>
      <w:r w:rsidRPr="00AA62BB">
        <w:rPr>
          <w:rFonts w:ascii="David" w:eastAsia="Times New Roman" w:hAnsi="David" w:cs="David"/>
          <w:noProof/>
          <w:sz w:val="24"/>
          <w:szCs w:val="24"/>
          <w:rtl/>
        </w:rPr>
        <w:drawing>
          <wp:anchor distT="0" distB="0" distL="114300" distR="114300" simplePos="0" relativeHeight="251664384" behindDoc="0" locked="0" layoutInCell="1" allowOverlap="1" wp14:anchorId="155BFD6C" wp14:editId="41D73BC2">
            <wp:simplePos x="0" y="0"/>
            <wp:positionH relativeFrom="column">
              <wp:posOffset>184150</wp:posOffset>
            </wp:positionH>
            <wp:positionV relativeFrom="paragraph">
              <wp:posOffset>69520</wp:posOffset>
            </wp:positionV>
            <wp:extent cx="2590800" cy="1899285"/>
            <wp:effectExtent l="0" t="0" r="0" b="5715"/>
            <wp:wrapNone/>
            <wp:docPr id="1048755150" name="תמונה 1" descr="תמונה שמכילה קיר, צילום מסך, אדם,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5150" name="תמונה 1" descr="תמונה שמכילה קיר, צילום מסך, אדם, בתוך מבנה&#10;&#10;התיאור נוצר באופן אוטומטי"/>
                    <pic:cNvPicPr/>
                  </pic:nvPicPr>
                  <pic:blipFill rotWithShape="1">
                    <a:blip r:embed="rId50" cstate="print">
                      <a:extLst>
                        <a:ext uri="{28A0092B-C50C-407E-A947-70E740481C1C}">
                          <a14:useLocalDpi xmlns:a14="http://schemas.microsoft.com/office/drawing/2010/main" val="0"/>
                        </a:ext>
                      </a:extLst>
                    </a:blip>
                    <a:srcRect l="52778" t="12824"/>
                    <a:stretch/>
                  </pic:blipFill>
                  <pic:spPr bwMode="auto">
                    <a:xfrm>
                      <a:off x="0" y="0"/>
                      <a:ext cx="2590800" cy="1899285"/>
                    </a:xfrm>
                    <a:prstGeom prst="rect">
                      <a:avLst/>
                    </a:prstGeom>
                    <a:ln>
                      <a:noFill/>
                    </a:ln>
                    <a:extLst>
                      <a:ext uri="{53640926-AAD7-44D8-BBD7-CCE9431645EC}">
                        <a14:shadowObscured xmlns:a14="http://schemas.microsoft.com/office/drawing/2010/main"/>
                      </a:ext>
                    </a:extLst>
                  </pic:spPr>
                </pic:pic>
              </a:graphicData>
            </a:graphic>
          </wp:anchor>
        </w:drawing>
      </w:r>
      <w:r w:rsidRPr="00AA62BB">
        <w:rPr>
          <w:rFonts w:ascii="David" w:eastAsia="Times New Roman" w:hAnsi="David" w:cs="David"/>
          <w:noProof/>
          <w:sz w:val="24"/>
          <w:szCs w:val="24"/>
          <w:rtl/>
        </w:rPr>
        <w:drawing>
          <wp:anchor distT="0" distB="0" distL="114300" distR="114300" simplePos="0" relativeHeight="251667456" behindDoc="0" locked="0" layoutInCell="1" allowOverlap="1" wp14:anchorId="2F829ECF" wp14:editId="791C5698">
            <wp:simplePos x="0" y="0"/>
            <wp:positionH relativeFrom="column">
              <wp:posOffset>182245</wp:posOffset>
            </wp:positionH>
            <wp:positionV relativeFrom="paragraph">
              <wp:posOffset>2027555</wp:posOffset>
            </wp:positionV>
            <wp:extent cx="2590800" cy="1956435"/>
            <wp:effectExtent l="0" t="0" r="0" b="5715"/>
            <wp:wrapNone/>
            <wp:docPr id="822098894" name="תמונה 1" descr="תמונה שמכילה אדם, לבוש, קיר,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891" name="תמונה 1" descr="תמונה שמכילה אדם, לבוש, קיר, בתוך מבנה&#10;&#10;התיאור נוצר באופן אוטומטי"/>
                    <pic:cNvPicPr/>
                  </pic:nvPicPr>
                  <pic:blipFill rotWithShape="1">
                    <a:blip r:embed="rId51" cstate="print">
                      <a:extLst>
                        <a:ext uri="{28A0092B-C50C-407E-A947-70E740481C1C}">
                          <a14:useLocalDpi xmlns:a14="http://schemas.microsoft.com/office/drawing/2010/main" val="0"/>
                        </a:ext>
                      </a:extLst>
                    </a:blip>
                    <a:srcRect l="52778" t="5083"/>
                    <a:stretch/>
                  </pic:blipFill>
                  <pic:spPr bwMode="auto">
                    <a:xfrm>
                      <a:off x="0" y="0"/>
                      <a:ext cx="2590800" cy="1956435"/>
                    </a:xfrm>
                    <a:prstGeom prst="rect">
                      <a:avLst/>
                    </a:prstGeom>
                    <a:ln>
                      <a:noFill/>
                    </a:ln>
                    <a:extLst>
                      <a:ext uri="{53640926-AAD7-44D8-BBD7-CCE9431645EC}">
                        <a14:shadowObscured xmlns:a14="http://schemas.microsoft.com/office/drawing/2010/main"/>
                      </a:ext>
                    </a:extLst>
                  </pic:spPr>
                </pic:pic>
              </a:graphicData>
            </a:graphic>
          </wp:anchor>
        </w:drawing>
      </w:r>
      <w:r w:rsidRPr="00AA62BB">
        <w:rPr>
          <w:rFonts w:ascii="David" w:eastAsia="Times New Roman" w:hAnsi="David" w:cs="David"/>
          <w:noProof/>
          <w:sz w:val="24"/>
          <w:szCs w:val="24"/>
          <w:rtl/>
        </w:rPr>
        <w:drawing>
          <wp:anchor distT="0" distB="0" distL="114300" distR="114300" simplePos="0" relativeHeight="251674624" behindDoc="0" locked="0" layoutInCell="1" allowOverlap="1" wp14:anchorId="1946F996" wp14:editId="4F32EC3F">
            <wp:simplePos x="0" y="0"/>
            <wp:positionH relativeFrom="column">
              <wp:posOffset>2929890</wp:posOffset>
            </wp:positionH>
            <wp:positionV relativeFrom="paragraph">
              <wp:posOffset>53340</wp:posOffset>
            </wp:positionV>
            <wp:extent cx="2590800" cy="1950085"/>
            <wp:effectExtent l="0" t="0" r="0" b="0"/>
            <wp:wrapNone/>
            <wp:docPr id="1425591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5150" name=""/>
                    <pic:cNvPicPr/>
                  </pic:nvPicPr>
                  <pic:blipFill rotWithShape="1">
                    <a:blip r:embed="rId50" cstate="print">
                      <a:extLst>
                        <a:ext uri="{28A0092B-C50C-407E-A947-70E740481C1C}">
                          <a14:useLocalDpi xmlns:a14="http://schemas.microsoft.com/office/drawing/2010/main" val="0"/>
                        </a:ext>
                      </a:extLst>
                    </a:blip>
                    <a:srcRect t="10492" r="52778"/>
                    <a:stretch/>
                  </pic:blipFill>
                  <pic:spPr bwMode="auto">
                    <a:xfrm>
                      <a:off x="0" y="0"/>
                      <a:ext cx="2590800" cy="1950085"/>
                    </a:xfrm>
                    <a:prstGeom prst="rect">
                      <a:avLst/>
                    </a:prstGeom>
                    <a:ln>
                      <a:noFill/>
                    </a:ln>
                    <a:extLst>
                      <a:ext uri="{53640926-AAD7-44D8-BBD7-CCE9431645EC}">
                        <a14:shadowObscured xmlns:a14="http://schemas.microsoft.com/office/drawing/2010/main"/>
                      </a:ext>
                    </a:extLst>
                  </pic:spPr>
                </pic:pic>
              </a:graphicData>
            </a:graphic>
          </wp:anchor>
        </w:drawing>
      </w:r>
      <w:ins w:id="390" w:author="ירון" w:date="2024-02-01T11:51:00Z">
        <w:r w:rsidR="007F324C">
          <w:rPr>
            <w:rFonts w:ascii="David" w:eastAsia="Times New Roman" w:hAnsi="David" w:cs="David" w:hint="cs"/>
            <w:noProof/>
            <w:sz w:val="24"/>
            <w:szCs w:val="24"/>
            <w:rtl/>
          </w:rPr>
          <w:t>אאאא</w:t>
        </w:r>
      </w:ins>
    </w:p>
    <w:p w14:paraId="65F3A52A" w14:textId="77777777" w:rsidR="00107D91" w:rsidRPr="00AA62BB" w:rsidRDefault="00107D91" w:rsidP="009C0D85">
      <w:pPr>
        <w:pStyle w:val="a4"/>
        <w:bidi/>
        <w:rPr>
          <w:rFonts w:eastAsia="Times New Roman" w:cs="David"/>
          <w:noProof/>
          <w:szCs w:val="24"/>
          <w:rtl/>
        </w:rPr>
      </w:pPr>
    </w:p>
    <w:p w14:paraId="4F1427DB" w14:textId="77777777" w:rsidR="00D429BC" w:rsidRPr="00AA62BB" w:rsidRDefault="00D429BC" w:rsidP="00107D91">
      <w:pPr>
        <w:bidi/>
        <w:spacing w:line="276" w:lineRule="auto"/>
        <w:ind w:left="584"/>
        <w:contextualSpacing/>
        <w:rPr>
          <w:rFonts w:ascii="David" w:eastAsia="Times New Roman" w:hAnsi="David" w:cs="David"/>
          <w:noProof/>
          <w:sz w:val="24"/>
          <w:szCs w:val="24"/>
          <w:rtl/>
        </w:rPr>
      </w:pPr>
    </w:p>
    <w:p w14:paraId="5349D01A" w14:textId="77777777" w:rsidR="00D429BC" w:rsidRPr="00AA62BB" w:rsidRDefault="00D429BC" w:rsidP="00D429BC">
      <w:pPr>
        <w:keepNext/>
        <w:bidi/>
        <w:spacing w:line="276" w:lineRule="auto"/>
        <w:ind w:left="584"/>
        <w:contextualSpacing/>
        <w:rPr>
          <w:rFonts w:ascii="David" w:hAnsi="David" w:cs="David"/>
        </w:rPr>
      </w:pPr>
    </w:p>
    <w:p w14:paraId="51C16397" w14:textId="77777777" w:rsidR="009C0D85" w:rsidRPr="00AA62BB" w:rsidRDefault="009C0D85" w:rsidP="00D429BC">
      <w:pPr>
        <w:pStyle w:val="a4"/>
        <w:bidi/>
        <w:ind w:firstLine="584"/>
        <w:rPr>
          <w:rFonts w:cs="David"/>
          <w:rtl/>
        </w:rPr>
      </w:pPr>
    </w:p>
    <w:p w14:paraId="03167226" w14:textId="77777777" w:rsidR="009C0D85" w:rsidRPr="00AA62BB" w:rsidRDefault="009C0D85" w:rsidP="009C0D85">
      <w:pPr>
        <w:pStyle w:val="a4"/>
        <w:bidi/>
        <w:ind w:firstLine="584"/>
        <w:rPr>
          <w:rFonts w:cs="David"/>
          <w:rtl/>
        </w:rPr>
      </w:pPr>
    </w:p>
    <w:p w14:paraId="0F25CA90" w14:textId="77777777" w:rsidR="009C0D85" w:rsidRPr="00AA62BB" w:rsidRDefault="009C0D85" w:rsidP="009C0D85">
      <w:pPr>
        <w:pStyle w:val="a4"/>
        <w:bidi/>
        <w:ind w:firstLine="584"/>
        <w:rPr>
          <w:rFonts w:cs="David"/>
          <w:rtl/>
        </w:rPr>
      </w:pPr>
    </w:p>
    <w:p w14:paraId="37D8B6FB" w14:textId="3BA7CA92" w:rsidR="009C0D85" w:rsidRPr="00AA62BB" w:rsidRDefault="00D86A9F" w:rsidP="009C0D85">
      <w:pPr>
        <w:pStyle w:val="a4"/>
        <w:bidi/>
        <w:ind w:firstLine="584"/>
        <w:rPr>
          <w:rFonts w:cs="David"/>
          <w:rtl/>
        </w:rPr>
      </w:pPr>
      <w:r>
        <w:rPr>
          <w:rFonts w:cs="David"/>
          <w:noProof/>
          <w:rtl/>
        </w:rPr>
        <mc:AlternateContent>
          <mc:Choice Requires="wps">
            <w:drawing>
              <wp:anchor distT="0" distB="0" distL="114300" distR="114300" simplePos="0" relativeHeight="251666432" behindDoc="0" locked="0" layoutInCell="1" allowOverlap="1" wp14:anchorId="3713004C" wp14:editId="6F9DFD6F">
                <wp:simplePos x="0" y="0"/>
                <wp:positionH relativeFrom="column">
                  <wp:posOffset>179070</wp:posOffset>
                </wp:positionH>
                <wp:positionV relativeFrom="paragraph">
                  <wp:posOffset>22860</wp:posOffset>
                </wp:positionV>
                <wp:extent cx="2590800" cy="258445"/>
                <wp:effectExtent l="0" t="0" r="0" b="0"/>
                <wp:wrapNone/>
                <wp:docPr id="5" name="תיבת טקסט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258445"/>
                        </a:xfrm>
                        <a:prstGeom prst="rect">
                          <a:avLst/>
                        </a:prstGeom>
                        <a:solidFill>
                          <a:prstClr val="white"/>
                        </a:solidFill>
                        <a:ln>
                          <a:noFill/>
                        </a:ln>
                      </wps:spPr>
                      <wps:txbx>
                        <w:txbxContent>
                          <w:p w14:paraId="780C3B31" w14:textId="77777777" w:rsidR="00CF7C4C" w:rsidRPr="0011340C" w:rsidRDefault="00CF7C4C" w:rsidP="00107D91">
                            <w:pPr>
                              <w:pStyle w:val="a4"/>
                              <w:bidi/>
                              <w:rPr>
                                <w:rFonts w:eastAsia="Times New Roman" w:cs="David"/>
                                <w:noProof/>
                                <w:szCs w:val="24"/>
                              </w:rPr>
                            </w:pPr>
                            <w:r>
                              <w:rPr>
                                <w:rtl/>
                              </w:rPr>
                              <w:t xml:space="preserve">איור </w:t>
                            </w:r>
                            <w:r>
                              <w:rPr>
                                <w:rFonts w:hint="cs"/>
                                <w:rtl/>
                              </w:rPr>
                              <w:t>12: ניסוי מצלמה זווית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713004C" id="תיבת טקסט 5" o:spid="_x0000_s1075" type="#_x0000_t202" style="position:absolute;left:0;text-align:left;margin-left:14.1pt;margin-top:1.8pt;width:204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" stroked="f">
                <v:path arrowok="t"/>
                <v:textbox style="mso-fit-shape-to-text:t" inset="0,0,0,0">
                  <w:txbxContent>
                    <w:p w14:paraId="780C3B31" w14:textId="77777777" w:rsidR="00CF7C4C" w:rsidRPr="0011340C" w:rsidRDefault="00CF7C4C" w:rsidP="00107D91">
                      <w:pPr>
                        <w:pStyle w:val="a4"/>
                        <w:bidi/>
                        <w:rPr>
                          <w:rFonts w:eastAsia="Times New Roman" w:cs="David"/>
                          <w:noProof/>
                          <w:szCs w:val="24"/>
                        </w:rPr>
                      </w:pPr>
                      <w:r>
                        <w:rPr>
                          <w:rtl/>
                        </w:rPr>
                        <w:t xml:space="preserve">איור </w:t>
                      </w:r>
                      <w:r>
                        <w:rPr>
                          <w:rFonts w:hint="cs"/>
                          <w:rtl/>
                        </w:rPr>
                        <w:t>12: ניסוי מצלמה זווית 30</w:t>
                      </w:r>
                    </w:p>
                  </w:txbxContent>
                </v:textbox>
              </v:shape>
            </w:pict>
          </mc:Fallback>
        </mc:AlternateContent>
      </w:r>
      <w:r>
        <w:rPr>
          <w:rFonts w:cs="David"/>
          <w:noProof/>
          <w:rtl/>
        </w:rPr>
        <mc:AlternateContent>
          <mc:Choice Requires="wps">
            <w:drawing>
              <wp:anchor distT="0" distB="0" distL="114300" distR="114300" simplePos="0" relativeHeight="251676672" behindDoc="0" locked="0" layoutInCell="1" allowOverlap="1" wp14:anchorId="6EFF4371" wp14:editId="1B106F48">
                <wp:simplePos x="0" y="0"/>
                <wp:positionH relativeFrom="column">
                  <wp:posOffset>2938780</wp:posOffset>
                </wp:positionH>
                <wp:positionV relativeFrom="paragraph">
                  <wp:posOffset>59690</wp:posOffset>
                </wp:positionV>
                <wp:extent cx="2590800" cy="258445"/>
                <wp:effectExtent l="0" t="0" r="0" b="0"/>
                <wp:wrapNone/>
                <wp:docPr id="4" name="תיבת טקסט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258445"/>
                        </a:xfrm>
                        <a:prstGeom prst="rect">
                          <a:avLst/>
                        </a:prstGeom>
                        <a:solidFill>
                          <a:prstClr val="white"/>
                        </a:solidFill>
                        <a:ln>
                          <a:noFill/>
                        </a:ln>
                      </wps:spPr>
                      <wps:txbx>
                        <w:txbxContent>
                          <w:p w14:paraId="40C7AFDB" w14:textId="77777777" w:rsidR="00CF7C4C" w:rsidRPr="00864268" w:rsidRDefault="00CF7C4C" w:rsidP="009C0D85">
                            <w:pPr>
                              <w:pStyle w:val="a4"/>
                              <w:bidi/>
                              <w:rPr>
                                <w:rFonts w:eastAsia="Times New Roman" w:cs="David"/>
                                <w:noProof/>
                                <w:szCs w:val="24"/>
                              </w:rPr>
                            </w:pPr>
                            <w:r>
                              <w:rPr>
                                <w:rtl/>
                              </w:rPr>
                              <w:t xml:space="preserve">איור </w:t>
                            </w:r>
                            <w:r>
                              <w:rPr>
                                <w:rFonts w:hint="cs"/>
                                <w:rtl/>
                              </w:rPr>
                              <w:t xml:space="preserve">11: </w:t>
                            </w:r>
                            <w:r w:rsidRPr="00E1560A">
                              <w:rPr>
                                <w:rFonts w:cs="Arial"/>
                                <w:rtl/>
                              </w:rPr>
                              <w:t>ניסוי מצלמה זווית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FF4371" id="תיבת טקסט 4" o:spid="_x0000_s1076" type="#_x0000_t202" style="position:absolute;left:0;text-align:left;margin-left:231.4pt;margin-top:4.7pt;width:204pt;height:20.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" stroked="f">
                <v:path arrowok="t"/>
                <v:textbox style="mso-fit-shape-to-text:t" inset="0,0,0,0">
                  <w:txbxContent>
                    <w:p w14:paraId="40C7AFDB" w14:textId="77777777" w:rsidR="00CF7C4C" w:rsidRPr="00864268" w:rsidRDefault="00CF7C4C" w:rsidP="009C0D85">
                      <w:pPr>
                        <w:pStyle w:val="a4"/>
                        <w:bidi/>
                        <w:rPr>
                          <w:rFonts w:eastAsia="Times New Roman" w:cs="David"/>
                          <w:noProof/>
                          <w:szCs w:val="24"/>
                        </w:rPr>
                      </w:pPr>
                      <w:r>
                        <w:rPr>
                          <w:rtl/>
                        </w:rPr>
                        <w:t xml:space="preserve">איור </w:t>
                      </w:r>
                      <w:r>
                        <w:rPr>
                          <w:rFonts w:hint="cs"/>
                          <w:rtl/>
                        </w:rPr>
                        <w:t xml:space="preserve">11: </w:t>
                      </w:r>
                      <w:r w:rsidRPr="00E1560A">
                        <w:rPr>
                          <w:rFonts w:cs="Arial"/>
                          <w:rtl/>
                        </w:rPr>
                        <w:t>ניסוי מצלמה זווית 0</w:t>
                      </w:r>
                    </w:p>
                  </w:txbxContent>
                </v:textbox>
              </v:shape>
            </w:pict>
          </mc:Fallback>
        </mc:AlternateContent>
      </w:r>
    </w:p>
    <w:p w14:paraId="0FF07C4D" w14:textId="77777777" w:rsidR="009C0D85" w:rsidRPr="00AA62BB" w:rsidRDefault="009C0D85" w:rsidP="009C0D85">
      <w:pPr>
        <w:pStyle w:val="a4"/>
        <w:bidi/>
        <w:ind w:firstLine="584"/>
        <w:rPr>
          <w:rFonts w:cs="David"/>
          <w:rtl/>
        </w:rPr>
      </w:pPr>
      <w:r w:rsidRPr="00AA62BB">
        <w:rPr>
          <w:rFonts w:eastAsia="Times New Roman" w:cs="David"/>
          <w:noProof/>
          <w:szCs w:val="24"/>
          <w:rtl/>
        </w:rPr>
        <w:drawing>
          <wp:anchor distT="0" distB="0" distL="114300" distR="114300" simplePos="0" relativeHeight="251673600" behindDoc="0" locked="0" layoutInCell="1" allowOverlap="1" wp14:anchorId="51CB2C1A" wp14:editId="6089DC9E">
            <wp:simplePos x="0" y="0"/>
            <wp:positionH relativeFrom="column">
              <wp:posOffset>2925445</wp:posOffset>
            </wp:positionH>
            <wp:positionV relativeFrom="paragraph">
              <wp:posOffset>102235</wp:posOffset>
            </wp:positionV>
            <wp:extent cx="2600325" cy="1927860"/>
            <wp:effectExtent l="0" t="0" r="9525" b="0"/>
            <wp:wrapNone/>
            <wp:docPr id="111408891" name="תמונה 1" descr="תמונה שמכילה אדם, לבוש, קיר,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891" name="תמונה 1" descr="תמונה שמכילה אדם, לבוש, קיר, בתוך מבנה&#10;&#10;התיאור נוצר באופן אוטומטי"/>
                    <pic:cNvPicPr/>
                  </pic:nvPicPr>
                  <pic:blipFill rotWithShape="1">
                    <a:blip r:embed="rId51" cstate="print">
                      <a:extLst>
                        <a:ext uri="{28A0092B-C50C-407E-A947-70E740481C1C}">
                          <a14:useLocalDpi xmlns:a14="http://schemas.microsoft.com/office/drawing/2010/main" val="0"/>
                        </a:ext>
                      </a:extLst>
                    </a:blip>
                    <a:srcRect t="6469" r="52604"/>
                    <a:stretch/>
                  </pic:blipFill>
                  <pic:spPr bwMode="auto">
                    <a:xfrm>
                      <a:off x="0" y="0"/>
                      <a:ext cx="2600325" cy="1927860"/>
                    </a:xfrm>
                    <a:prstGeom prst="rect">
                      <a:avLst/>
                    </a:prstGeom>
                    <a:ln>
                      <a:noFill/>
                    </a:ln>
                    <a:extLst>
                      <a:ext uri="{53640926-AAD7-44D8-BBD7-CCE9431645EC}">
                        <a14:shadowObscured xmlns:a14="http://schemas.microsoft.com/office/drawing/2010/main"/>
                      </a:ext>
                    </a:extLst>
                  </pic:spPr>
                </pic:pic>
              </a:graphicData>
            </a:graphic>
          </wp:anchor>
        </w:drawing>
      </w:r>
    </w:p>
    <w:p w14:paraId="17DD4388" w14:textId="77777777" w:rsidR="00D429BC" w:rsidRPr="00AA62BB" w:rsidRDefault="00D429BC" w:rsidP="000C0F4C">
      <w:pPr>
        <w:bidi/>
        <w:spacing w:line="276" w:lineRule="auto"/>
        <w:ind w:left="585"/>
        <w:rPr>
          <w:rFonts w:ascii="David" w:eastAsia="Times New Roman" w:hAnsi="David" w:cs="David"/>
          <w:i/>
          <w:iCs/>
          <w:sz w:val="24"/>
          <w:szCs w:val="24"/>
          <w:rtl/>
        </w:rPr>
      </w:pPr>
    </w:p>
    <w:p w14:paraId="1E747CAB" w14:textId="77777777" w:rsidR="009C0D85" w:rsidRPr="00AA62BB" w:rsidRDefault="009C0D85" w:rsidP="009C0D85">
      <w:pPr>
        <w:bidi/>
        <w:spacing w:line="276" w:lineRule="auto"/>
        <w:ind w:left="585"/>
        <w:rPr>
          <w:rFonts w:ascii="David" w:eastAsia="Times New Roman" w:hAnsi="David" w:cs="David"/>
          <w:i/>
          <w:iCs/>
          <w:sz w:val="24"/>
          <w:szCs w:val="24"/>
          <w:rtl/>
        </w:rPr>
      </w:pPr>
    </w:p>
    <w:p w14:paraId="75DF71CD" w14:textId="21D43326" w:rsidR="009C0D85" w:rsidRPr="00AA62BB" w:rsidRDefault="00D86A9F">
      <w:pPr>
        <w:rPr>
          <w:rFonts w:ascii="David" w:eastAsia="Times New Roman" w:hAnsi="David" w:cs="David"/>
          <w:i/>
          <w:iCs/>
          <w:sz w:val="24"/>
          <w:szCs w:val="24"/>
          <w:rtl/>
        </w:rPr>
      </w:pPr>
      <w:r>
        <w:rPr>
          <w:rFonts w:ascii="David" w:hAnsi="David" w:cs="David"/>
          <w:noProof/>
          <w:rtl/>
        </w:rPr>
        <mc:AlternateContent>
          <mc:Choice Requires="wps">
            <w:drawing>
              <wp:anchor distT="0" distB="0" distL="114300" distR="114300" simplePos="0" relativeHeight="251669504" behindDoc="0" locked="0" layoutInCell="1" allowOverlap="1" wp14:anchorId="7AD316CE" wp14:editId="23E193D5">
                <wp:simplePos x="0" y="0"/>
                <wp:positionH relativeFrom="column">
                  <wp:posOffset>178435</wp:posOffset>
                </wp:positionH>
                <wp:positionV relativeFrom="paragraph">
                  <wp:posOffset>985520</wp:posOffset>
                </wp:positionV>
                <wp:extent cx="2590800" cy="258445"/>
                <wp:effectExtent l="0" t="0" r="0" b="0"/>
                <wp:wrapNone/>
                <wp:docPr id="3" name="תיבת טקסט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258445"/>
                        </a:xfrm>
                        <a:prstGeom prst="rect">
                          <a:avLst/>
                        </a:prstGeom>
                        <a:solidFill>
                          <a:prstClr val="white"/>
                        </a:solidFill>
                        <a:ln>
                          <a:noFill/>
                        </a:ln>
                      </wps:spPr>
                      <wps:txbx>
                        <w:txbxContent>
                          <w:p w14:paraId="1E01EA5B" w14:textId="77777777" w:rsidR="00CF7C4C" w:rsidRPr="0001095A" w:rsidRDefault="00CF7C4C" w:rsidP="00D429BC">
                            <w:pPr>
                              <w:pStyle w:val="a4"/>
                              <w:bidi/>
                              <w:rPr>
                                <w:rFonts w:eastAsia="Times New Roman" w:cs="David"/>
                                <w:noProof/>
                                <w:szCs w:val="24"/>
                              </w:rPr>
                            </w:pPr>
                            <w:r>
                              <w:rPr>
                                <w:rtl/>
                              </w:rPr>
                              <w:t xml:space="preserve">איור </w:t>
                            </w:r>
                            <w:r>
                              <w:rPr>
                                <w:rFonts w:hint="cs"/>
                                <w:rtl/>
                              </w:rPr>
                              <w:t>14: ניסוי מצלמה זווית 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D316CE" id="תיבת טקסט 3" o:spid="_x0000_s1077" type="#_x0000_t202" style="position:absolute;margin-left:14.05pt;margin-top:77.6pt;width:204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" stroked="f">
                <v:path arrowok="t"/>
                <v:textbox style="mso-fit-shape-to-text:t" inset="0,0,0,0">
                  <w:txbxContent>
                    <w:p w14:paraId="1E01EA5B" w14:textId="77777777" w:rsidR="00CF7C4C" w:rsidRPr="0001095A" w:rsidRDefault="00CF7C4C" w:rsidP="00D429BC">
                      <w:pPr>
                        <w:pStyle w:val="a4"/>
                        <w:bidi/>
                        <w:rPr>
                          <w:rFonts w:eastAsia="Times New Roman" w:cs="David"/>
                          <w:noProof/>
                          <w:szCs w:val="24"/>
                        </w:rPr>
                      </w:pPr>
                      <w:r>
                        <w:rPr>
                          <w:rtl/>
                        </w:rPr>
                        <w:t xml:space="preserve">איור </w:t>
                      </w:r>
                      <w:r>
                        <w:rPr>
                          <w:rFonts w:hint="cs"/>
                          <w:rtl/>
                        </w:rPr>
                        <w:t>14: ניסוי מצלמה זווית 90</w:t>
                      </w:r>
                    </w:p>
                  </w:txbxContent>
                </v:textbox>
              </v:shape>
            </w:pict>
          </mc:Fallback>
        </mc:AlternateContent>
      </w:r>
      <w:r>
        <w:rPr>
          <w:rFonts w:ascii="David" w:hAnsi="David" w:cs="David"/>
          <w:noProof/>
          <w:rtl/>
        </w:rPr>
        <mc:AlternateContent>
          <mc:Choice Requires="wps">
            <w:drawing>
              <wp:anchor distT="0" distB="0" distL="114300" distR="114300" simplePos="0" relativeHeight="251678720" behindDoc="0" locked="0" layoutInCell="1" allowOverlap="1" wp14:anchorId="0F1EE00A" wp14:editId="1FF12494">
                <wp:simplePos x="0" y="0"/>
                <wp:positionH relativeFrom="column">
                  <wp:posOffset>2849880</wp:posOffset>
                </wp:positionH>
                <wp:positionV relativeFrom="paragraph">
                  <wp:posOffset>974090</wp:posOffset>
                </wp:positionV>
                <wp:extent cx="2590800" cy="271780"/>
                <wp:effectExtent l="0" t="0" r="0" b="0"/>
                <wp:wrapNone/>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271780"/>
                        </a:xfrm>
                        <a:prstGeom prst="rect">
                          <a:avLst/>
                        </a:prstGeom>
                        <a:solidFill>
                          <a:prstClr val="white"/>
                        </a:solidFill>
                        <a:ln>
                          <a:noFill/>
                        </a:ln>
                      </wps:spPr>
                      <wps:txbx>
                        <w:txbxContent>
                          <w:p w14:paraId="6E0C56AB" w14:textId="77777777" w:rsidR="00CF7C4C" w:rsidRDefault="00CF7C4C" w:rsidP="009C0D85">
                            <w:pPr>
                              <w:pStyle w:val="a4"/>
                              <w:bidi/>
                              <w:rPr>
                                <w:rFonts w:eastAsia="Times New Roman" w:cs="David"/>
                                <w:noProof/>
                                <w:szCs w:val="24"/>
                                <w:rtl/>
                              </w:rPr>
                            </w:pPr>
                            <w:r>
                              <w:rPr>
                                <w:rtl/>
                              </w:rPr>
                              <w:t xml:space="preserve">איור </w:t>
                            </w:r>
                            <w:r>
                              <w:rPr>
                                <w:rFonts w:hint="cs"/>
                                <w:rtl/>
                              </w:rPr>
                              <w:t>13: ניסוי מצלמה זווית 60</w:t>
                            </w:r>
                          </w:p>
                          <w:p w14:paraId="6A65D4CE" w14:textId="77777777" w:rsidR="00CF7C4C" w:rsidRPr="0001095A" w:rsidRDefault="00CF7C4C" w:rsidP="00D429BC">
                            <w:pPr>
                              <w:bidi/>
                              <w:rPr>
                                <w:rFonts w:ascii="David" w:eastAsia="Times New Roman" w:hAnsi="David" w:cs="David"/>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EE00A" id="תיבת טקסט 2" o:spid="_x0000_s1078" type="#_x0000_t202" style="position:absolute;margin-left:224.4pt;margin-top:76.7pt;width:204pt;height:2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" stroked="f">
                <v:path arrowok="t"/>
                <v:textbox inset="0,0,0,0">
                  <w:txbxContent>
                    <w:p w14:paraId="6E0C56AB" w14:textId="77777777" w:rsidR="00CF7C4C" w:rsidRDefault="00CF7C4C" w:rsidP="009C0D85">
                      <w:pPr>
                        <w:pStyle w:val="a4"/>
                        <w:bidi/>
                        <w:rPr>
                          <w:rFonts w:eastAsia="Times New Roman" w:cs="David"/>
                          <w:noProof/>
                          <w:szCs w:val="24"/>
                          <w:rtl/>
                        </w:rPr>
                      </w:pPr>
                      <w:r>
                        <w:rPr>
                          <w:rtl/>
                        </w:rPr>
                        <w:t xml:space="preserve">איור </w:t>
                      </w:r>
                      <w:r>
                        <w:rPr>
                          <w:rFonts w:hint="cs"/>
                          <w:rtl/>
                        </w:rPr>
                        <w:t>13: ניסוי מצלמה זווית 60</w:t>
                      </w:r>
                    </w:p>
                    <w:p w14:paraId="6A65D4CE" w14:textId="77777777" w:rsidR="00CF7C4C" w:rsidRPr="0001095A" w:rsidRDefault="00CF7C4C" w:rsidP="00D429BC">
                      <w:pPr>
                        <w:bidi/>
                        <w:rPr>
                          <w:rFonts w:ascii="David" w:eastAsia="Times New Roman" w:hAnsi="David" w:cs="David"/>
                          <w:noProof/>
                          <w:sz w:val="24"/>
                          <w:szCs w:val="24"/>
                        </w:rPr>
                      </w:pPr>
                    </w:p>
                  </w:txbxContent>
                </v:textbox>
              </v:shape>
            </w:pict>
          </mc:Fallback>
        </mc:AlternateContent>
      </w:r>
      <w:r w:rsidR="009C0D85" w:rsidRPr="00AA62BB">
        <w:rPr>
          <w:rFonts w:ascii="David" w:eastAsia="Times New Roman" w:hAnsi="David" w:cs="David"/>
          <w:i/>
          <w:iCs/>
          <w:sz w:val="24"/>
          <w:szCs w:val="24"/>
          <w:rtl/>
        </w:rPr>
        <w:br w:type="page"/>
      </w:r>
    </w:p>
    <w:p w14:paraId="181DC2D5" w14:textId="77777777" w:rsidR="000C0F4C" w:rsidRPr="00AA62BB" w:rsidRDefault="00E73BCD" w:rsidP="000C0F4C">
      <w:pPr>
        <w:bidi/>
        <w:spacing w:line="276" w:lineRule="auto"/>
        <w:ind w:left="585"/>
        <w:rPr>
          <w:rFonts w:ascii="David" w:eastAsia="Times New Roman" w:hAnsi="David" w:cs="David"/>
          <w:sz w:val="24"/>
          <w:szCs w:val="24"/>
          <w:rtl/>
        </w:rPr>
      </w:pPr>
      <w:r w:rsidRPr="00AA62BB">
        <w:rPr>
          <w:rFonts w:ascii="David" w:eastAsia="Times New Roman" w:hAnsi="David" w:cs="David"/>
          <w:sz w:val="24"/>
          <w:szCs w:val="24"/>
          <w:rtl/>
        </w:rPr>
        <w:lastRenderedPageBreak/>
        <w:t>להלן התוצאות:</w:t>
      </w:r>
    </w:p>
    <w:p w14:paraId="48C81482" w14:textId="77777777" w:rsidR="00D429BC" w:rsidRPr="00AA62BB" w:rsidRDefault="00E73BCD" w:rsidP="00D429BC">
      <w:pPr>
        <w:keepNext/>
        <w:bidi/>
        <w:spacing w:line="276" w:lineRule="auto"/>
        <w:ind w:left="585"/>
        <w:rPr>
          <w:rFonts w:ascii="David" w:hAnsi="David" w:cs="David"/>
        </w:rPr>
      </w:pPr>
      <w:r w:rsidRPr="00AA62BB">
        <w:rPr>
          <w:rFonts w:ascii="David" w:hAnsi="David" w:cs="David"/>
          <w:noProof/>
          <w:sz w:val="24"/>
          <w:szCs w:val="24"/>
        </w:rPr>
        <w:drawing>
          <wp:inline distT="0" distB="0" distL="0" distR="0" wp14:anchorId="2E859535" wp14:editId="55B9E739">
            <wp:extent cx="2810648" cy="1852515"/>
            <wp:effectExtent l="0" t="0" r="8890" b="14605"/>
            <wp:docPr id="459483149" name="תרשים 1">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AA62BB">
        <w:rPr>
          <w:rFonts w:ascii="David" w:hAnsi="David" w:cs="David"/>
          <w:noProof/>
          <w:sz w:val="24"/>
          <w:szCs w:val="24"/>
        </w:rPr>
        <w:drawing>
          <wp:inline distT="0" distB="0" distL="0" distR="0" wp14:anchorId="57E84ECC" wp14:editId="0623C0D4">
            <wp:extent cx="3351337" cy="3260035"/>
            <wp:effectExtent l="0" t="0" r="1905" b="17145"/>
            <wp:docPr id="1908526296" name="תרשים 1">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EC7A2BB" w14:textId="77777777" w:rsidR="000C4AC9" w:rsidRPr="00AA62BB" w:rsidRDefault="00D429BC" w:rsidP="00D429BC">
      <w:pPr>
        <w:pStyle w:val="a4"/>
        <w:bidi/>
        <w:rPr>
          <w:rFonts w:eastAsia="Times New Roman" w:cs="David"/>
          <w:i/>
          <w:iCs w:val="0"/>
          <w:szCs w:val="24"/>
          <w:rtl/>
        </w:rPr>
      </w:pPr>
      <w:r w:rsidRPr="00AA62BB">
        <w:rPr>
          <w:rFonts w:cs="David"/>
          <w:rtl/>
        </w:rPr>
        <w:t>איור 15: תוצאות ניסוי מצלמה</w:t>
      </w:r>
    </w:p>
    <w:p w14:paraId="0BBAC22B" w14:textId="77777777" w:rsidR="007F324C" w:rsidRDefault="00E73BCD" w:rsidP="009C0D85">
      <w:pPr>
        <w:bidi/>
        <w:spacing w:line="276" w:lineRule="auto"/>
        <w:contextualSpacing/>
        <w:jc w:val="both"/>
        <w:rPr>
          <w:ins w:id="391" w:author="ירון" w:date="2024-02-01T11:55:00Z"/>
          <w:rFonts w:ascii="David" w:eastAsia="Times New Roman" w:hAnsi="David" w:cs="David"/>
          <w:sz w:val="24"/>
          <w:szCs w:val="24"/>
          <w:rtl/>
        </w:rPr>
      </w:pPr>
      <w:r w:rsidRPr="00AA62BB">
        <w:rPr>
          <w:rFonts w:ascii="David" w:eastAsia="Times New Roman" w:hAnsi="David" w:cs="David"/>
          <w:sz w:val="24"/>
          <w:szCs w:val="24"/>
          <w:rtl/>
        </w:rPr>
        <w:t xml:space="preserve">לאחר שקיבלנו את הערכים שרצינו. </w:t>
      </w:r>
    </w:p>
    <w:p w14:paraId="16B7A41F" w14:textId="77777777" w:rsidR="007F324C" w:rsidRDefault="007F324C" w:rsidP="007F324C">
      <w:pPr>
        <w:bidi/>
        <w:spacing w:line="276" w:lineRule="auto"/>
        <w:contextualSpacing/>
        <w:jc w:val="both"/>
        <w:rPr>
          <w:ins w:id="392" w:author="ירון" w:date="2024-02-01T11:55:00Z"/>
          <w:rFonts w:ascii="David" w:eastAsia="Times New Roman" w:hAnsi="David" w:cs="David"/>
          <w:sz w:val="24"/>
          <w:szCs w:val="24"/>
          <w:rtl/>
        </w:rPr>
      </w:pPr>
    </w:p>
    <w:p w14:paraId="1E1FEB17" w14:textId="77777777" w:rsidR="007F324C" w:rsidRDefault="007F324C" w:rsidP="007F324C">
      <w:pPr>
        <w:bidi/>
        <w:spacing w:line="276" w:lineRule="auto"/>
        <w:contextualSpacing/>
        <w:jc w:val="both"/>
        <w:rPr>
          <w:ins w:id="393" w:author="ירון" w:date="2024-02-01T11:55:00Z"/>
          <w:rFonts w:ascii="David" w:eastAsia="Times New Roman" w:hAnsi="David" w:cs="David"/>
          <w:sz w:val="24"/>
          <w:szCs w:val="24"/>
          <w:rtl/>
        </w:rPr>
      </w:pPr>
      <w:ins w:id="394" w:author="ירון" w:date="2024-02-01T11:55:00Z">
        <w:r>
          <w:rPr>
            <w:rFonts w:ascii="David" w:eastAsia="Times New Roman" w:hAnsi="David" w:cs="David" w:hint="cs"/>
            <w:sz w:val="24"/>
            <w:szCs w:val="24"/>
            <w:rtl/>
          </w:rPr>
          <w:t>המרת מיקום ביחס לברקוד למיקום ביחס לנקודת ייחוס</w:t>
        </w:r>
      </w:ins>
      <w:ins w:id="395" w:author="ירון" w:date="2024-02-01T11:56:00Z">
        <w:r>
          <w:rPr>
            <w:rFonts w:ascii="David" w:eastAsia="Times New Roman" w:hAnsi="David" w:cs="David" w:hint="cs"/>
            <w:sz w:val="24"/>
            <w:szCs w:val="24"/>
            <w:rtl/>
          </w:rPr>
          <w:t xml:space="preserve"> כללית</w:t>
        </w:r>
      </w:ins>
    </w:p>
    <w:p w14:paraId="498AA32D" w14:textId="77777777" w:rsidR="00563FFF" w:rsidRDefault="00E73BCD" w:rsidP="00563FFF">
      <w:pPr>
        <w:bidi/>
        <w:spacing w:line="276" w:lineRule="auto"/>
        <w:contextualSpacing/>
        <w:jc w:val="both"/>
        <w:rPr>
          <w:ins w:id="396" w:author="ירון" w:date="2024-02-01T12:02:00Z"/>
          <w:rFonts w:ascii="David" w:eastAsia="Times New Roman" w:hAnsi="David" w:cs="David"/>
          <w:sz w:val="24"/>
          <w:szCs w:val="24"/>
          <w:rtl/>
        </w:rPr>
      </w:pPr>
      <w:r w:rsidRPr="00AA62BB">
        <w:rPr>
          <w:rFonts w:ascii="David" w:eastAsia="Times New Roman" w:hAnsi="David" w:cs="David"/>
          <w:sz w:val="24"/>
          <w:szCs w:val="24"/>
          <w:rtl/>
        </w:rPr>
        <w:t>ניתן להתקדם בפרויקט ולהציב ברקודים לפי נקודות הציון</w:t>
      </w:r>
      <w:ins w:id="397" w:author="ירון" w:date="2024-02-01T11:56:00Z">
        <w:r w:rsidR="007F324C">
          <w:rPr>
            <w:rFonts w:ascii="David" w:eastAsia="Times New Roman" w:hAnsi="David" w:cs="David" w:hint="cs"/>
            <w:sz w:val="24"/>
            <w:szCs w:val="24"/>
            <w:rtl/>
          </w:rPr>
          <w:t xml:space="preserve"> ב</w:t>
        </w:r>
      </w:ins>
      <w:del w:id="398" w:author="ירון" w:date="2024-02-01T11:56:00Z">
        <w:r w:rsidRPr="00AA62BB" w:rsidDel="007F324C">
          <w:rPr>
            <w:rFonts w:ascii="David" w:eastAsia="Times New Roman" w:hAnsi="David" w:cs="David"/>
            <w:sz w:val="24"/>
            <w:szCs w:val="24"/>
            <w:rtl/>
          </w:rPr>
          <w:delText xml:space="preserve"> של החדרים</w:delText>
        </w:r>
      </w:del>
      <w:ins w:id="399" w:author="ירון" w:date="2024-02-01T11:56:00Z">
        <w:r w:rsidR="007F324C">
          <w:rPr>
            <w:rFonts w:ascii="David" w:eastAsia="Times New Roman" w:hAnsi="David" w:cs="David" w:hint="cs"/>
            <w:sz w:val="24"/>
            <w:szCs w:val="24"/>
            <w:rtl/>
          </w:rPr>
          <w:t>מרחב התנועה</w:t>
        </w:r>
      </w:ins>
      <w:r w:rsidRPr="00AA62BB">
        <w:rPr>
          <w:rFonts w:ascii="David" w:eastAsia="Times New Roman" w:hAnsi="David" w:cs="David"/>
          <w:sz w:val="24"/>
          <w:szCs w:val="24"/>
          <w:rtl/>
        </w:rPr>
        <w:t>.</w:t>
      </w:r>
      <w:r w:rsidR="009C0D85"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הדפסנו ברקודים שכל המידע שיש בתוכם זה </w:t>
      </w:r>
      <w:del w:id="400" w:author="ירון" w:date="2024-02-01T11:58:00Z">
        <w:r w:rsidRPr="00AA62BB" w:rsidDel="00563FFF">
          <w:rPr>
            <w:rFonts w:ascii="David" w:eastAsia="Times New Roman" w:hAnsi="David" w:cs="David"/>
            <w:sz w:val="24"/>
            <w:szCs w:val="24"/>
            <w:rtl/>
          </w:rPr>
          <w:delText xml:space="preserve">ספרה </w:delText>
        </w:r>
      </w:del>
      <w:ins w:id="401" w:author="ירון" w:date="2024-02-01T11:58:00Z">
        <w:r w:rsidR="00563FFF">
          <w:rPr>
            <w:rFonts w:ascii="David" w:eastAsia="Times New Roman" w:hAnsi="David" w:cs="David" w:hint="cs"/>
            <w:sz w:val="24"/>
            <w:szCs w:val="24"/>
            <w:rtl/>
          </w:rPr>
          <w:t>מספר</w:t>
        </w:r>
        <w:r w:rsidR="00563FFF" w:rsidRPr="00AA62BB">
          <w:rPr>
            <w:rFonts w:ascii="David" w:eastAsia="Times New Roman" w:hAnsi="David" w:cs="David"/>
            <w:sz w:val="24"/>
            <w:szCs w:val="24"/>
            <w:rtl/>
          </w:rPr>
          <w:t xml:space="preserve"> </w:t>
        </w:r>
        <w:r w:rsidR="00563FFF">
          <w:rPr>
            <w:rFonts w:ascii="David" w:eastAsia="Times New Roman" w:hAnsi="David" w:cs="David" w:hint="cs"/>
            <w:sz w:val="24"/>
            <w:szCs w:val="24"/>
            <w:rtl/>
          </w:rPr>
          <w:t>ה</w:t>
        </w:r>
      </w:ins>
      <w:del w:id="402" w:author="ירון" w:date="2024-02-01T11:58:00Z">
        <w:r w:rsidRPr="00AA62BB" w:rsidDel="00563FFF">
          <w:rPr>
            <w:rFonts w:ascii="David" w:eastAsia="Times New Roman" w:hAnsi="David" w:cs="David"/>
            <w:sz w:val="24"/>
            <w:szCs w:val="24"/>
            <w:rtl/>
          </w:rPr>
          <w:delText xml:space="preserve">וכל ספרה מציינת </w:delText>
        </w:r>
      </w:del>
      <w:ins w:id="403" w:author="ירון" w:date="2024-02-01T11:58:00Z">
        <w:r w:rsidR="00563FFF" w:rsidRPr="00AA62BB">
          <w:rPr>
            <w:rFonts w:ascii="David" w:eastAsia="Times New Roman" w:hAnsi="David" w:cs="David"/>
            <w:sz w:val="24"/>
            <w:szCs w:val="24"/>
            <w:rtl/>
          </w:rPr>
          <w:t>מציי</w:t>
        </w:r>
        <w:r w:rsidR="00563FFF">
          <w:rPr>
            <w:rFonts w:ascii="David" w:eastAsia="Times New Roman" w:hAnsi="David" w:cs="David" w:hint="cs"/>
            <w:sz w:val="24"/>
            <w:szCs w:val="24"/>
            <w:rtl/>
          </w:rPr>
          <w:t>ן</w:t>
        </w:r>
        <w:r w:rsidR="00563FFF" w:rsidRPr="00AA62BB">
          <w:rPr>
            <w:rFonts w:ascii="David" w:eastAsia="Times New Roman" w:hAnsi="David" w:cs="David"/>
            <w:sz w:val="24"/>
            <w:szCs w:val="24"/>
            <w:rtl/>
          </w:rPr>
          <w:t xml:space="preserve"> </w:t>
        </w:r>
      </w:ins>
      <w:ins w:id="404" w:author="ירון" w:date="2024-02-01T11:57:00Z">
        <w:r w:rsidR="00563FFF">
          <w:rPr>
            <w:rFonts w:ascii="David" w:eastAsia="Times New Roman" w:hAnsi="David" w:cs="David" w:hint="cs"/>
            <w:sz w:val="24"/>
            <w:szCs w:val="24"/>
          </w:rPr>
          <w:t>ID</w:t>
        </w:r>
        <w:r w:rsidR="00563FFF">
          <w:rPr>
            <w:rFonts w:ascii="David" w:eastAsia="Times New Roman" w:hAnsi="David" w:cs="David" w:hint="cs"/>
            <w:sz w:val="24"/>
            <w:szCs w:val="24"/>
            <w:rtl/>
          </w:rPr>
          <w:t xml:space="preserve"> של הברקוד.  מספר זה</w:t>
        </w:r>
      </w:ins>
      <w:ins w:id="405" w:author="ירון" w:date="2024-02-01T11:58:00Z">
        <w:r w:rsidR="00563FFF">
          <w:rPr>
            <w:rFonts w:ascii="David" w:eastAsia="Times New Roman" w:hAnsi="David" w:cs="David" w:hint="cs"/>
            <w:sz w:val="24"/>
            <w:szCs w:val="24"/>
            <w:rtl/>
          </w:rPr>
          <w:t xml:space="preserve"> משמש כאינדקס לטבלה, שמכילה מידע על הברקו</w:t>
        </w:r>
      </w:ins>
      <w:ins w:id="406" w:author="ירון" w:date="2024-02-01T11:59:00Z">
        <w:r w:rsidR="00563FFF">
          <w:rPr>
            <w:rFonts w:ascii="David" w:eastAsia="Times New Roman" w:hAnsi="David" w:cs="David" w:hint="cs"/>
            <w:sz w:val="24"/>
            <w:szCs w:val="24"/>
            <w:rtl/>
          </w:rPr>
          <w:t xml:space="preserve">ד, כולל מיקום הראשית שלו </w:t>
        </w:r>
      </w:ins>
      <w:ins w:id="407" w:author="ירון" w:date="2024-02-01T12:00:00Z">
        <w:r w:rsidR="00563FFF">
          <w:rPr>
            <w:rFonts w:ascii="David" w:eastAsia="Times New Roman" w:hAnsi="David" w:cs="David" w:hint="cs"/>
            <w:sz w:val="24"/>
            <w:szCs w:val="24"/>
            <w:rtl/>
          </w:rPr>
          <w:t>(</w:t>
        </w:r>
        <w:r w:rsidR="00563FFF">
          <w:rPr>
            <w:rFonts w:ascii="David" w:eastAsia="Times New Roman" w:hAnsi="David" w:cs="David" w:hint="cs"/>
            <w:sz w:val="24"/>
            <w:szCs w:val="24"/>
          </w:rPr>
          <w:t>OFFSET</w:t>
        </w:r>
        <w:r w:rsidR="00563FFF">
          <w:rPr>
            <w:rFonts w:ascii="David" w:eastAsia="Times New Roman" w:hAnsi="David" w:cs="David" w:hint="cs"/>
            <w:sz w:val="24"/>
            <w:szCs w:val="24"/>
            <w:rtl/>
          </w:rPr>
          <w:t xml:space="preserve">) </w:t>
        </w:r>
      </w:ins>
      <w:ins w:id="408" w:author="ירון" w:date="2024-02-01T11:59:00Z">
        <w:r w:rsidR="00563FFF">
          <w:rPr>
            <w:rFonts w:ascii="David" w:eastAsia="Times New Roman" w:hAnsi="David" w:cs="David" w:hint="cs"/>
            <w:sz w:val="24"/>
            <w:szCs w:val="24"/>
            <w:rtl/>
          </w:rPr>
          <w:t>במערכת קואורדינאטות כלל</w:t>
        </w:r>
      </w:ins>
      <w:ins w:id="409" w:author="ירון" w:date="2024-02-01T15:53:00Z">
        <w:r w:rsidR="00813DA7">
          <w:rPr>
            <w:rFonts w:ascii="David" w:eastAsia="Times New Roman" w:hAnsi="David" w:cs="David" w:hint="cs"/>
            <w:sz w:val="24"/>
            <w:szCs w:val="24"/>
            <w:rtl/>
          </w:rPr>
          <w:t>י</w:t>
        </w:r>
      </w:ins>
      <w:ins w:id="410" w:author="ירון" w:date="2024-02-01T11:59:00Z">
        <w:r w:rsidR="00563FFF">
          <w:rPr>
            <w:rFonts w:ascii="David" w:eastAsia="Times New Roman" w:hAnsi="David" w:cs="David" w:hint="cs"/>
            <w:sz w:val="24"/>
            <w:szCs w:val="24"/>
            <w:rtl/>
          </w:rPr>
          <w:t>ת ומשותפת לכל הברקודים.</w:t>
        </w:r>
      </w:ins>
      <w:del w:id="411" w:author="ירון" w:date="2024-02-01T11:59:00Z">
        <w:r w:rsidRPr="00AA62BB" w:rsidDel="00563FFF">
          <w:rPr>
            <w:rFonts w:ascii="David" w:eastAsia="Times New Roman" w:hAnsi="David" w:cs="David"/>
            <w:sz w:val="24"/>
            <w:szCs w:val="24"/>
            <w:rtl/>
          </w:rPr>
          <w:delText>נקודת ציון</w:delText>
        </w:r>
      </w:del>
      <w:r w:rsidRPr="00AA62BB">
        <w:rPr>
          <w:rFonts w:ascii="David" w:eastAsia="Times New Roman" w:hAnsi="David" w:cs="David"/>
          <w:sz w:val="24"/>
          <w:szCs w:val="24"/>
          <w:rtl/>
        </w:rPr>
        <w:t>.</w:t>
      </w:r>
      <w:del w:id="412" w:author="ירון" w:date="2024-02-01T12:00:00Z">
        <w:r w:rsidRPr="00AA62BB" w:rsidDel="00563FFF">
          <w:rPr>
            <w:rFonts w:ascii="David" w:eastAsia="Times New Roman" w:hAnsi="David" w:cs="David"/>
            <w:sz w:val="24"/>
            <w:szCs w:val="24"/>
            <w:rtl/>
          </w:rPr>
          <w:delText xml:space="preserve"> לדוגמא: הספרה '1' מציינת </w:delText>
        </w:r>
      </w:del>
      <w:del w:id="413" w:author="ירון" w:date="2024-02-01T11:59:00Z">
        <w:r w:rsidRPr="00AA62BB" w:rsidDel="00563FFF">
          <w:rPr>
            <w:rFonts w:ascii="David" w:eastAsia="Times New Roman" w:hAnsi="David" w:cs="David"/>
            <w:sz w:val="24"/>
            <w:szCs w:val="24"/>
            <w:rtl/>
          </w:rPr>
          <w:delText xml:space="preserve">חדר </w:delText>
        </w:r>
      </w:del>
      <w:del w:id="414" w:author="ירון" w:date="2024-02-01T12:00:00Z">
        <w:r w:rsidRPr="00AA62BB" w:rsidDel="00563FFF">
          <w:rPr>
            <w:rFonts w:ascii="David" w:eastAsia="Times New Roman" w:hAnsi="David" w:cs="David"/>
            <w:sz w:val="24"/>
            <w:szCs w:val="24"/>
            <w:rtl/>
          </w:rPr>
          <w:delText>מספר 1 ובתוכה נמצאת גם נקודת הציון</w:delText>
        </w:r>
      </w:del>
      <w:r w:rsidRPr="00AA62BB">
        <w:rPr>
          <w:rFonts w:ascii="David" w:eastAsia="Times New Roman" w:hAnsi="David" w:cs="David"/>
          <w:sz w:val="24"/>
          <w:szCs w:val="24"/>
          <w:rtl/>
        </w:rPr>
        <w:t>.</w:t>
      </w:r>
      <w:r w:rsidR="009C0D85" w:rsidRPr="00AA62BB">
        <w:rPr>
          <w:rFonts w:ascii="David" w:eastAsia="Times New Roman" w:hAnsi="David" w:cs="David"/>
          <w:sz w:val="24"/>
          <w:szCs w:val="24"/>
          <w:rtl/>
        </w:rPr>
        <w:t xml:space="preserve"> </w:t>
      </w:r>
      <w:r w:rsidRPr="00AA62BB">
        <w:rPr>
          <w:rFonts w:ascii="David" w:eastAsia="Times New Roman" w:hAnsi="David" w:cs="David"/>
          <w:sz w:val="24"/>
          <w:szCs w:val="24"/>
          <w:rtl/>
        </w:rPr>
        <w:t xml:space="preserve">כאשר המצלמה קוראת את הברקוד ומפענחת את </w:t>
      </w:r>
      <w:del w:id="415" w:author="ירון" w:date="2024-02-01T12:00:00Z">
        <w:r w:rsidRPr="00AA62BB" w:rsidDel="00563FFF">
          <w:rPr>
            <w:rFonts w:ascii="David" w:eastAsia="Times New Roman" w:hAnsi="David" w:cs="David"/>
            <w:sz w:val="24"/>
            <w:szCs w:val="24"/>
            <w:rtl/>
          </w:rPr>
          <w:delText>הספרה '1'</w:delText>
        </w:r>
      </w:del>
      <w:ins w:id="416" w:author="ירון" w:date="2024-02-01T12:00:00Z">
        <w:r w:rsidR="00563FFF">
          <w:rPr>
            <w:rFonts w:ascii="David" w:eastAsia="Times New Roman" w:hAnsi="David" w:cs="David" w:hint="cs"/>
            <w:sz w:val="24"/>
            <w:szCs w:val="24"/>
            <w:rtl/>
          </w:rPr>
          <w:t xml:space="preserve">המספר, </w:t>
        </w:r>
      </w:ins>
      <w:r w:rsidRPr="00AA62BB">
        <w:rPr>
          <w:rFonts w:ascii="David" w:eastAsia="Times New Roman" w:hAnsi="David" w:cs="David"/>
          <w:sz w:val="24"/>
          <w:szCs w:val="24"/>
          <w:rtl/>
        </w:rPr>
        <w:t xml:space="preserve"> </w:t>
      </w:r>
      <w:del w:id="417" w:author="ירון" w:date="2024-02-01T12:00:00Z">
        <w:r w:rsidRPr="00AA62BB" w:rsidDel="00563FFF">
          <w:rPr>
            <w:rFonts w:ascii="David" w:eastAsia="Times New Roman" w:hAnsi="David" w:cs="David"/>
            <w:sz w:val="24"/>
            <w:szCs w:val="24"/>
            <w:rtl/>
          </w:rPr>
          <w:delText>היא יודעת להוסיף</w:delText>
        </w:r>
      </w:del>
      <w:ins w:id="418" w:author="ירון" w:date="2024-02-01T12:00:00Z">
        <w:r w:rsidR="00563FFF">
          <w:rPr>
            <w:rFonts w:ascii="David" w:eastAsia="Times New Roman" w:hAnsi="David" w:cs="David" w:hint="cs"/>
            <w:sz w:val="24"/>
            <w:szCs w:val="24"/>
            <w:rtl/>
          </w:rPr>
          <w:t xml:space="preserve"> המערכת </w:t>
        </w:r>
      </w:ins>
      <w:ins w:id="419" w:author="ירון" w:date="2024-02-01T12:01:00Z">
        <w:r w:rsidR="00563FFF">
          <w:rPr>
            <w:rFonts w:ascii="David" w:eastAsia="Times New Roman" w:hAnsi="David" w:cs="David" w:hint="cs"/>
            <w:sz w:val="24"/>
            <w:szCs w:val="24"/>
            <w:rtl/>
          </w:rPr>
          <w:t>מוסיפה את ה</w:t>
        </w:r>
      </w:ins>
      <w:r w:rsidRPr="00AA62BB">
        <w:rPr>
          <w:rFonts w:ascii="David" w:eastAsia="Times New Roman" w:hAnsi="David" w:cs="David"/>
          <w:sz w:val="24"/>
          <w:szCs w:val="24"/>
          <w:rtl/>
        </w:rPr>
        <w:t xml:space="preserve"> </w:t>
      </w:r>
      <w:r w:rsidRPr="00AA62BB">
        <w:rPr>
          <w:rFonts w:ascii="David" w:eastAsia="Times New Roman" w:hAnsi="David" w:cs="David"/>
          <w:sz w:val="24"/>
          <w:szCs w:val="24"/>
        </w:rPr>
        <w:t>Offset</w:t>
      </w:r>
      <w:r w:rsidRPr="00AA62BB">
        <w:rPr>
          <w:rFonts w:ascii="David" w:eastAsia="Times New Roman" w:hAnsi="David" w:cs="David"/>
          <w:sz w:val="24"/>
          <w:szCs w:val="24"/>
          <w:rtl/>
        </w:rPr>
        <w:t xml:space="preserve"> </w:t>
      </w:r>
      <w:ins w:id="420" w:author="ירון" w:date="2024-02-01T12:01:00Z">
        <w:r w:rsidR="00563FFF">
          <w:rPr>
            <w:rFonts w:ascii="David" w:eastAsia="Times New Roman" w:hAnsi="David" w:cs="David" w:hint="cs"/>
            <w:sz w:val="24"/>
            <w:szCs w:val="24"/>
            <w:rtl/>
          </w:rPr>
          <w:t xml:space="preserve">המתאים </w:t>
        </w:r>
      </w:ins>
      <w:r w:rsidRPr="00AA62BB">
        <w:rPr>
          <w:rFonts w:ascii="David" w:eastAsia="Times New Roman" w:hAnsi="David" w:cs="David"/>
          <w:sz w:val="24"/>
          <w:szCs w:val="24"/>
          <w:rtl/>
        </w:rPr>
        <w:t>לקוא</w:t>
      </w:r>
      <w:r w:rsidR="009C0D85" w:rsidRPr="00AA62BB">
        <w:rPr>
          <w:rFonts w:ascii="David" w:eastAsia="Times New Roman" w:hAnsi="David" w:cs="David"/>
          <w:sz w:val="24"/>
          <w:szCs w:val="24"/>
          <w:rtl/>
        </w:rPr>
        <w:t>ו</w:t>
      </w:r>
      <w:r w:rsidRPr="00AA62BB">
        <w:rPr>
          <w:rFonts w:ascii="David" w:eastAsia="Times New Roman" w:hAnsi="David" w:cs="David"/>
          <w:sz w:val="24"/>
          <w:szCs w:val="24"/>
          <w:rtl/>
        </w:rPr>
        <w:t>רדי</w:t>
      </w:r>
      <w:del w:id="421" w:author="ירון" w:date="2024-02-01T15:54:00Z">
        <w:r w:rsidRPr="00AA62BB" w:rsidDel="00813DA7">
          <w:rPr>
            <w:rFonts w:ascii="David" w:eastAsia="Times New Roman" w:hAnsi="David" w:cs="David"/>
            <w:sz w:val="24"/>
            <w:szCs w:val="24"/>
            <w:rtl/>
          </w:rPr>
          <w:delText>נ</w:delText>
        </w:r>
      </w:del>
      <w:r w:rsidRPr="00AA62BB">
        <w:rPr>
          <w:rFonts w:ascii="David" w:eastAsia="Times New Roman" w:hAnsi="David" w:cs="David"/>
          <w:sz w:val="24"/>
          <w:szCs w:val="24"/>
          <w:rtl/>
        </w:rPr>
        <w:t xml:space="preserve">טות </w:t>
      </w:r>
      <w:ins w:id="422" w:author="ירון" w:date="2024-02-01T12:02:00Z">
        <w:r w:rsidR="00563FFF">
          <w:rPr>
            <w:rFonts w:ascii="David" w:eastAsia="Times New Roman" w:hAnsi="David" w:cs="David" w:hint="cs"/>
            <w:sz w:val="24"/>
            <w:szCs w:val="24"/>
            <w:rtl/>
          </w:rPr>
          <w:t xml:space="preserve">המצלמה </w:t>
        </w:r>
      </w:ins>
      <w:ins w:id="423" w:author="ירון" w:date="2024-02-01T15:54:00Z">
        <w:r w:rsidR="00813DA7">
          <w:rPr>
            <w:rFonts w:ascii="David" w:eastAsia="Times New Roman" w:hAnsi="David" w:cs="David" w:hint="cs"/>
            <w:sz w:val="24"/>
            <w:szCs w:val="24"/>
            <w:rtl/>
          </w:rPr>
          <w:t xml:space="preserve">שקיבלנו מתוך החישובים, </w:t>
        </w:r>
      </w:ins>
      <w:del w:id="424" w:author="ירון" w:date="2024-02-01T12:02:00Z">
        <w:r w:rsidRPr="00AA62BB" w:rsidDel="00563FFF">
          <w:rPr>
            <w:rFonts w:ascii="David" w:eastAsia="Times New Roman" w:hAnsi="David" w:cs="David"/>
            <w:sz w:val="24"/>
            <w:szCs w:val="24"/>
            <w:rtl/>
          </w:rPr>
          <w:delText>שמצאנו</w:delText>
        </w:r>
      </w:del>
      <w:ins w:id="425" w:author="ירון" w:date="2024-02-01T12:01:00Z">
        <w:r w:rsidR="00563FFF">
          <w:rPr>
            <w:rFonts w:ascii="David" w:eastAsia="Times New Roman" w:hAnsi="David" w:cs="David" w:hint="cs"/>
            <w:sz w:val="24"/>
            <w:szCs w:val="24"/>
            <w:rtl/>
          </w:rPr>
          <w:t>ביחס לברקוד המתאים, וכך מקבל</w:t>
        </w:r>
      </w:ins>
      <w:ins w:id="426" w:author="ירון" w:date="2024-02-01T12:02:00Z">
        <w:r w:rsidR="00563FFF">
          <w:rPr>
            <w:rFonts w:ascii="David" w:eastAsia="Times New Roman" w:hAnsi="David" w:cs="David" w:hint="cs"/>
            <w:sz w:val="24"/>
            <w:szCs w:val="24"/>
            <w:rtl/>
          </w:rPr>
          <w:t>ים את מיקום המצלמה ביחס למערכת הקואורדינאטות המשותפת</w:t>
        </w:r>
      </w:ins>
      <w:r w:rsidRPr="00AA62BB">
        <w:rPr>
          <w:rFonts w:ascii="David" w:eastAsia="Times New Roman" w:hAnsi="David" w:cs="David"/>
          <w:sz w:val="24"/>
          <w:szCs w:val="24"/>
          <w:rtl/>
        </w:rPr>
        <w:t>.</w:t>
      </w:r>
      <w:r w:rsidR="009C0D85" w:rsidRPr="00AA62BB">
        <w:rPr>
          <w:rFonts w:ascii="David" w:eastAsia="Times New Roman" w:hAnsi="David" w:cs="David"/>
          <w:sz w:val="24"/>
          <w:szCs w:val="24"/>
          <w:rtl/>
        </w:rPr>
        <w:t xml:space="preserve"> </w:t>
      </w:r>
    </w:p>
    <w:p w14:paraId="66A2DCAC" w14:textId="77777777" w:rsidR="00563FFF" w:rsidRDefault="00563FFF" w:rsidP="00563FFF">
      <w:pPr>
        <w:bidi/>
        <w:spacing w:line="276" w:lineRule="auto"/>
        <w:contextualSpacing/>
        <w:jc w:val="both"/>
        <w:rPr>
          <w:ins w:id="427" w:author="ירון" w:date="2024-02-01T12:02:00Z"/>
          <w:rFonts w:ascii="David" w:eastAsia="Times New Roman" w:hAnsi="David" w:cs="David"/>
          <w:sz w:val="24"/>
          <w:szCs w:val="24"/>
          <w:rtl/>
        </w:rPr>
      </w:pPr>
    </w:p>
    <w:p w14:paraId="10F89ED5" w14:textId="77777777" w:rsidR="00563FFF" w:rsidRDefault="00563FFF" w:rsidP="00563FFF">
      <w:pPr>
        <w:bidi/>
        <w:spacing w:line="276" w:lineRule="auto"/>
        <w:contextualSpacing/>
        <w:jc w:val="both"/>
        <w:rPr>
          <w:ins w:id="428" w:author="ירון" w:date="2024-02-01T12:03:00Z"/>
          <w:rFonts w:ascii="David" w:eastAsia="Times New Roman" w:hAnsi="David" w:cs="David"/>
          <w:sz w:val="24"/>
          <w:szCs w:val="24"/>
          <w:rtl/>
        </w:rPr>
      </w:pPr>
      <w:ins w:id="429" w:author="ירון" w:date="2024-02-01T12:02:00Z">
        <w:r>
          <w:rPr>
            <w:rFonts w:ascii="David" w:eastAsia="Times New Roman" w:hAnsi="David" w:cs="David" w:hint="cs"/>
            <w:sz w:val="24"/>
            <w:szCs w:val="24"/>
            <w:rtl/>
          </w:rPr>
          <w:t>הכנ</w:t>
        </w:r>
      </w:ins>
      <w:ins w:id="430" w:author="ירון" w:date="2024-02-01T12:03:00Z">
        <w:r>
          <w:rPr>
            <w:rFonts w:ascii="David" w:eastAsia="Times New Roman" w:hAnsi="David" w:cs="David" w:hint="cs"/>
            <w:sz w:val="24"/>
            <w:szCs w:val="24"/>
            <w:rtl/>
          </w:rPr>
          <w:t xml:space="preserve">סת הנתונים למפת איזור התנועה (בית החולים) </w:t>
        </w:r>
      </w:ins>
    </w:p>
    <w:p w14:paraId="2CF21DE2" w14:textId="77777777" w:rsidR="009C0D85" w:rsidRPr="00AA62BB" w:rsidRDefault="00167027" w:rsidP="008B5B9F">
      <w:pPr>
        <w:bidi/>
        <w:spacing w:line="276" w:lineRule="auto"/>
        <w:contextualSpacing/>
        <w:jc w:val="both"/>
        <w:rPr>
          <w:rFonts w:ascii="David" w:eastAsia="Times New Roman" w:hAnsi="David" w:cs="David"/>
          <w:sz w:val="24"/>
          <w:szCs w:val="24"/>
          <w:rtl/>
        </w:rPr>
      </w:pPr>
      <w:ins w:id="431" w:author="ירון" w:date="2024-02-01T15:56:00Z">
        <w:r>
          <w:rPr>
            <w:rFonts w:ascii="David" w:eastAsia="Times New Roman" w:hAnsi="David" w:cs="David" w:hint="cs"/>
            <w:sz w:val="24"/>
            <w:szCs w:val="24"/>
            <w:rtl/>
          </w:rPr>
          <w:t>הבדיקה האולטימטיבית של התוצאות היא חיבור שני המודולים של הפרוייקט, העברת התוצאות למודול חישוב הנ</w:t>
        </w:r>
      </w:ins>
      <w:ins w:id="432" w:author="ירון" w:date="2024-02-01T15:57:00Z">
        <w:r>
          <w:rPr>
            <w:rFonts w:ascii="David" w:eastAsia="Times New Roman" w:hAnsi="David" w:cs="David" w:hint="cs"/>
            <w:sz w:val="24"/>
            <w:szCs w:val="24"/>
            <w:rtl/>
          </w:rPr>
          <w:t xml:space="preserve">תיב והימנעות ממכשולים, וצפיה בתנועת הכסא.  מכיוון שהחיבור טרם בוצע, היה </w:t>
        </w:r>
        <w:r>
          <w:rPr>
            <w:rFonts w:ascii="David" w:eastAsia="Times New Roman" w:hAnsi="David" w:cs="David" w:hint="cs"/>
            <w:sz w:val="24"/>
            <w:szCs w:val="24"/>
            <w:rtl/>
          </w:rPr>
          <w:lastRenderedPageBreak/>
          <w:t>צורך להציג את התוצאות ולהמחיש</w:t>
        </w:r>
      </w:ins>
      <w:ins w:id="433" w:author="ירון" w:date="2024-02-01T15:58:00Z">
        <w:r>
          <w:rPr>
            <w:rFonts w:ascii="David" w:eastAsia="Times New Roman" w:hAnsi="David" w:cs="David" w:hint="cs"/>
            <w:sz w:val="24"/>
            <w:szCs w:val="24"/>
            <w:rtl/>
          </w:rPr>
          <w:t>ן בצורה אחרת  לצורך זה כתבנו תוכנה אשר מציגה מפה של איזור התנועה</w:t>
        </w:r>
      </w:ins>
      <w:ins w:id="434" w:author="ירון" w:date="2024-02-01T16:00:00Z">
        <w:r w:rsidR="008B5B9F">
          <w:rPr>
            <w:rFonts w:ascii="David" w:eastAsia="Times New Roman" w:hAnsi="David" w:cs="David" w:hint="cs"/>
            <w:sz w:val="24"/>
            <w:szCs w:val="24"/>
            <w:rtl/>
          </w:rPr>
          <w:t xml:space="preserve"> (כמו בית החולים)</w:t>
        </w:r>
      </w:ins>
      <w:ins w:id="435" w:author="ירון" w:date="2024-02-01T15:58:00Z">
        <w:r>
          <w:rPr>
            <w:rFonts w:ascii="David" w:eastAsia="Times New Roman" w:hAnsi="David" w:cs="David" w:hint="cs"/>
            <w:sz w:val="24"/>
            <w:szCs w:val="24"/>
            <w:rtl/>
          </w:rPr>
          <w:t xml:space="preserve">, כאשר על המפה מופיע סימן למיקום המצלמה (הכסא), </w:t>
        </w:r>
      </w:ins>
      <w:ins w:id="436" w:author="ירון" w:date="2024-02-01T15:59:00Z">
        <w:r>
          <w:rPr>
            <w:rFonts w:ascii="David" w:eastAsia="Times New Roman" w:hAnsi="David" w:cs="David" w:hint="cs"/>
            <w:sz w:val="24"/>
            <w:szCs w:val="24"/>
            <w:rtl/>
          </w:rPr>
          <w:t xml:space="preserve">סימן המציין את כיוון הפנייה שלו, וכן מופיעים סימנים למיקום הברקודים השונים, ולמיקום המיכשולים שהתגלו.  </w:t>
        </w:r>
      </w:ins>
      <w:r w:rsidR="00E73BCD" w:rsidRPr="00AA62BB">
        <w:rPr>
          <w:rFonts w:ascii="David" w:eastAsia="Times New Roman" w:hAnsi="David" w:cs="David"/>
          <w:sz w:val="24"/>
          <w:szCs w:val="24"/>
          <w:rtl/>
        </w:rPr>
        <w:t xml:space="preserve">את הנתונים שקיבלנו אנחנו מכניסים לתוך פונקציה </w:t>
      </w:r>
      <w:del w:id="437" w:author="ירון" w:date="2024-02-01T12:03:00Z">
        <w:r w:rsidR="00E73BCD" w:rsidRPr="00AA62BB" w:rsidDel="00563FFF">
          <w:rPr>
            <w:rFonts w:ascii="David" w:eastAsia="Times New Roman" w:hAnsi="David" w:cs="David"/>
            <w:sz w:val="24"/>
            <w:szCs w:val="24"/>
            <w:rtl/>
          </w:rPr>
          <w:delText xml:space="preserve">שיוצרת </w:delText>
        </w:r>
      </w:del>
      <w:ins w:id="438" w:author="ירון" w:date="2024-02-01T12:03:00Z">
        <w:r w:rsidR="00563FFF">
          <w:rPr>
            <w:rFonts w:ascii="David" w:eastAsia="Times New Roman" w:hAnsi="David" w:cs="David" w:hint="cs"/>
            <w:sz w:val="24"/>
            <w:szCs w:val="24"/>
            <w:rtl/>
          </w:rPr>
          <w:t>שמעדכנת</w:t>
        </w:r>
        <w:r w:rsidR="00563FFF" w:rsidRPr="00AA62BB">
          <w:rPr>
            <w:rFonts w:ascii="David" w:eastAsia="Times New Roman" w:hAnsi="David" w:cs="David"/>
            <w:sz w:val="24"/>
            <w:szCs w:val="24"/>
            <w:rtl/>
          </w:rPr>
          <w:t xml:space="preserve"> </w:t>
        </w:r>
      </w:ins>
      <w:ins w:id="439" w:author="ירון" w:date="2024-02-01T16:00:00Z">
        <w:r w:rsidR="008B5B9F">
          <w:rPr>
            <w:rFonts w:ascii="David" w:eastAsia="Times New Roman" w:hAnsi="David" w:cs="David" w:hint="cs"/>
            <w:sz w:val="24"/>
            <w:szCs w:val="24"/>
            <w:rtl/>
          </w:rPr>
          <w:t>את ה</w:t>
        </w:r>
      </w:ins>
      <w:r w:rsidR="00E73BCD" w:rsidRPr="00AA62BB">
        <w:rPr>
          <w:rFonts w:ascii="David" w:eastAsia="Times New Roman" w:hAnsi="David" w:cs="David"/>
          <w:sz w:val="24"/>
          <w:szCs w:val="24"/>
          <w:rtl/>
        </w:rPr>
        <w:t>מפה</w:t>
      </w:r>
      <w:del w:id="440" w:author="ירון" w:date="2024-02-01T16:00:00Z">
        <w:r w:rsidR="00E73BCD" w:rsidRPr="00AA62BB" w:rsidDel="008B5B9F">
          <w:rPr>
            <w:rFonts w:ascii="David" w:eastAsia="Times New Roman" w:hAnsi="David" w:cs="David"/>
            <w:sz w:val="24"/>
            <w:szCs w:val="24"/>
            <w:rtl/>
          </w:rPr>
          <w:delText xml:space="preserve"> של בית החולים</w:delText>
        </w:r>
      </w:del>
      <w:r w:rsidR="00E73BCD" w:rsidRPr="00AA62BB">
        <w:rPr>
          <w:rFonts w:ascii="David" w:eastAsia="Times New Roman" w:hAnsi="David" w:cs="David"/>
          <w:sz w:val="24"/>
          <w:szCs w:val="24"/>
          <w:rtl/>
        </w:rPr>
        <w:t>. אותה פונקציה היא כללית וניתנת לשינוי ע"י המשתמש. ניתן לשרטט קירות חדרים וגודל קומה.</w:t>
      </w:r>
      <w:r w:rsidR="009C0D85" w:rsidRPr="00AA62BB">
        <w:rPr>
          <w:rFonts w:ascii="David" w:eastAsia="Times New Roman" w:hAnsi="David" w:cs="David"/>
          <w:sz w:val="24"/>
          <w:szCs w:val="24"/>
          <w:rtl/>
        </w:rPr>
        <w:t xml:space="preserve"> </w:t>
      </w:r>
      <w:r w:rsidR="00E73BCD" w:rsidRPr="00AA62BB">
        <w:rPr>
          <w:rFonts w:ascii="David" w:eastAsia="Times New Roman" w:hAnsi="David" w:cs="David"/>
          <w:sz w:val="24"/>
          <w:szCs w:val="24"/>
          <w:rtl/>
        </w:rPr>
        <w:t xml:space="preserve">כאשר הכיסא </w:t>
      </w:r>
      <w:r w:rsidR="009C0D85" w:rsidRPr="00AA62BB">
        <w:rPr>
          <w:rFonts w:ascii="David" w:eastAsia="Times New Roman" w:hAnsi="David" w:cs="David"/>
          <w:sz w:val="24"/>
          <w:szCs w:val="24"/>
          <w:rtl/>
        </w:rPr>
        <w:t>נע</w:t>
      </w:r>
      <w:r w:rsidR="00E73BCD" w:rsidRPr="00AA62BB">
        <w:rPr>
          <w:rFonts w:ascii="David" w:eastAsia="Times New Roman" w:hAnsi="David" w:cs="David"/>
          <w:sz w:val="24"/>
          <w:szCs w:val="24"/>
          <w:rtl/>
        </w:rPr>
        <w:t xml:space="preserve"> מברקוד לברקוד, המפה מתעדכנת בזמן אמת ומראה </w:t>
      </w:r>
      <w:del w:id="441" w:author="ירון" w:date="2024-02-01T12:03:00Z">
        <w:r w:rsidR="00E73BCD" w:rsidRPr="00AA62BB" w:rsidDel="00563FFF">
          <w:rPr>
            <w:rFonts w:ascii="David" w:eastAsia="Times New Roman" w:hAnsi="David" w:cs="David"/>
            <w:sz w:val="24"/>
            <w:szCs w:val="24"/>
            <w:rtl/>
          </w:rPr>
          <w:delText xml:space="preserve">נקודה </w:delText>
        </w:r>
      </w:del>
      <w:ins w:id="442" w:author="ירון" w:date="2024-02-01T12:03:00Z">
        <w:r w:rsidR="00563FFF">
          <w:rPr>
            <w:rFonts w:ascii="David" w:eastAsia="Times New Roman" w:hAnsi="David" w:cs="David" w:hint="cs"/>
            <w:sz w:val="24"/>
            <w:szCs w:val="24"/>
            <w:rtl/>
          </w:rPr>
          <w:t>את מיקומו</w:t>
        </w:r>
        <w:r w:rsidR="00563FFF" w:rsidRPr="00AA62BB">
          <w:rPr>
            <w:rFonts w:ascii="David" w:eastAsia="Times New Roman" w:hAnsi="David" w:cs="David"/>
            <w:sz w:val="24"/>
            <w:szCs w:val="24"/>
            <w:rtl/>
          </w:rPr>
          <w:t xml:space="preserve"> </w:t>
        </w:r>
      </w:ins>
      <w:r w:rsidR="00E73BCD" w:rsidRPr="00AA62BB">
        <w:rPr>
          <w:rFonts w:ascii="David" w:eastAsia="Times New Roman" w:hAnsi="David" w:cs="David"/>
          <w:sz w:val="24"/>
          <w:szCs w:val="24"/>
          <w:rtl/>
        </w:rPr>
        <w:t>של הכיסא, את הכיוון שאליו הכיסא פונה ואת המכשולים שעומדים בפניו.</w:t>
      </w:r>
    </w:p>
    <w:p w14:paraId="5F712C09" w14:textId="77777777" w:rsidR="009C0D85" w:rsidRPr="00AA62BB" w:rsidRDefault="009C0D85">
      <w:pPr>
        <w:rPr>
          <w:rFonts w:ascii="David" w:eastAsia="Times New Roman" w:hAnsi="David" w:cs="David"/>
          <w:sz w:val="24"/>
          <w:szCs w:val="24"/>
          <w:rtl/>
        </w:rPr>
      </w:pPr>
      <w:r w:rsidRPr="00AA62BB">
        <w:rPr>
          <w:rFonts w:ascii="David" w:eastAsia="Times New Roman" w:hAnsi="David" w:cs="David"/>
          <w:sz w:val="24"/>
          <w:szCs w:val="24"/>
          <w:rtl/>
        </w:rPr>
        <w:br w:type="page"/>
      </w:r>
    </w:p>
    <w:p w14:paraId="13B3334F" w14:textId="0C23C3FD" w:rsidR="000C4AC9" w:rsidRPr="00AA62BB" w:rsidRDefault="00DC5FEE" w:rsidP="00980017">
      <w:pPr>
        <w:pStyle w:val="a6"/>
        <w:numPr>
          <w:ilvl w:val="0"/>
          <w:numId w:val="22"/>
        </w:numPr>
        <w:bidi/>
        <w:spacing w:line="276" w:lineRule="auto"/>
        <w:outlineLvl w:val="0"/>
        <w:rPr>
          <w:rFonts w:ascii="David" w:eastAsia="Times New Roman" w:hAnsi="David" w:cs="David"/>
          <w:sz w:val="24"/>
          <w:szCs w:val="24"/>
        </w:rPr>
      </w:pPr>
      <w:bookmarkStart w:id="443" w:name="_Toc157643156"/>
      <w:r w:rsidRPr="00AA62BB">
        <w:rPr>
          <w:rFonts w:ascii="David" w:eastAsia="Times New Roman" w:hAnsi="David" w:cs="David"/>
          <w:b/>
          <w:bCs/>
          <w:sz w:val="28"/>
          <w:szCs w:val="28"/>
          <w:rtl/>
        </w:rPr>
        <w:lastRenderedPageBreak/>
        <w:t>הפרויקט כמקור לימוד ויישום הידע האקדמי</w:t>
      </w:r>
      <w:bookmarkEnd w:id="443"/>
    </w:p>
    <w:p w14:paraId="5CC40F9A" w14:textId="77777777" w:rsidR="000C4AC9" w:rsidRPr="00AA62BB" w:rsidRDefault="00C12C90" w:rsidP="009C0D85">
      <w:pPr>
        <w:pStyle w:val="a6"/>
        <w:bidi/>
        <w:spacing w:line="276" w:lineRule="auto"/>
        <w:ind w:left="360"/>
        <w:jc w:val="both"/>
        <w:rPr>
          <w:rFonts w:ascii="David" w:eastAsia="Times New Roman" w:hAnsi="David" w:cs="David"/>
          <w:sz w:val="24"/>
          <w:szCs w:val="24"/>
          <w:rtl/>
        </w:rPr>
      </w:pPr>
      <w:r w:rsidRPr="00AA62BB">
        <w:rPr>
          <w:rFonts w:ascii="David" w:eastAsia="Times New Roman" w:hAnsi="David" w:cs="David"/>
          <w:sz w:val="24"/>
          <w:szCs w:val="24"/>
          <w:rtl/>
        </w:rPr>
        <w:t>למדנו דברים חדשים במהלך העבודה שלנו בפרויקט:</w:t>
      </w:r>
    </w:p>
    <w:p w14:paraId="68975FBC" w14:textId="77777777" w:rsidR="000C4AC9" w:rsidRPr="00AA62BB" w:rsidRDefault="00C12C90" w:rsidP="00875A9B">
      <w:pPr>
        <w:pStyle w:val="a6"/>
        <w:numPr>
          <w:ilvl w:val="0"/>
          <w:numId w:val="35"/>
        </w:numPr>
        <w:bidi/>
        <w:spacing w:line="276" w:lineRule="auto"/>
        <w:jc w:val="both"/>
        <w:rPr>
          <w:rFonts w:ascii="David" w:eastAsia="Times New Roman" w:hAnsi="David" w:cs="David"/>
          <w:sz w:val="24"/>
          <w:szCs w:val="24"/>
          <w:rtl/>
        </w:rPr>
      </w:pPr>
      <w:del w:id="444" w:author="ירון" w:date="2024-02-01T16:02:00Z">
        <w:r w:rsidRPr="00AA62BB" w:rsidDel="00875A9B">
          <w:rPr>
            <w:rFonts w:ascii="David" w:eastAsia="Times New Roman" w:hAnsi="David" w:cs="David"/>
            <w:sz w:val="24"/>
            <w:szCs w:val="24"/>
            <w:rtl/>
          </w:rPr>
          <w:delText xml:space="preserve">סביבת עבודה – </w:delText>
        </w:r>
      </w:del>
      <w:r w:rsidRPr="00AA62BB">
        <w:rPr>
          <w:rFonts w:ascii="David" w:eastAsia="Times New Roman" w:hAnsi="David" w:cs="David"/>
          <w:sz w:val="24"/>
          <w:szCs w:val="24"/>
        </w:rPr>
        <w:t>Linux</w:t>
      </w:r>
      <w:r w:rsidRPr="00AA62BB">
        <w:rPr>
          <w:rFonts w:ascii="David" w:eastAsia="Times New Roman" w:hAnsi="David" w:cs="David"/>
          <w:sz w:val="24"/>
          <w:szCs w:val="24"/>
          <w:rtl/>
        </w:rPr>
        <w:t xml:space="preserve"> </w:t>
      </w:r>
      <w:del w:id="445" w:author="ירון" w:date="2024-02-01T16:02:00Z">
        <w:r w:rsidRPr="00AA62BB" w:rsidDel="00875A9B">
          <w:rPr>
            <w:rFonts w:ascii="David" w:eastAsia="Times New Roman" w:hAnsi="David" w:cs="David"/>
            <w:sz w:val="24"/>
            <w:szCs w:val="24"/>
            <w:rtl/>
          </w:rPr>
          <w:delText xml:space="preserve">, </w:delText>
        </w:r>
      </w:del>
      <w:ins w:id="446" w:author="ירון" w:date="2024-02-01T16:02:00Z">
        <w:r w:rsidR="00875A9B">
          <w:rPr>
            <w:rFonts w:ascii="David" w:eastAsia="Times New Roman" w:hAnsi="David" w:cs="David" w:hint="cs"/>
            <w:sz w:val="24"/>
            <w:szCs w:val="24"/>
            <w:rtl/>
          </w:rPr>
          <w:t xml:space="preserve"> - </w:t>
        </w:r>
        <w:r w:rsidR="00875A9B" w:rsidRPr="00AA62BB">
          <w:rPr>
            <w:rFonts w:ascii="David" w:eastAsia="Times New Roman" w:hAnsi="David" w:cs="David"/>
            <w:sz w:val="24"/>
            <w:szCs w:val="24"/>
            <w:rtl/>
          </w:rPr>
          <w:t xml:space="preserve"> </w:t>
        </w:r>
      </w:ins>
      <w:r w:rsidRPr="00AA62BB">
        <w:rPr>
          <w:rFonts w:ascii="David" w:eastAsia="Times New Roman" w:hAnsi="David" w:cs="David"/>
          <w:sz w:val="24"/>
          <w:szCs w:val="24"/>
          <w:rtl/>
        </w:rPr>
        <w:t xml:space="preserve">כדי לעבוד עם כל הספריות </w:t>
      </w:r>
      <w:ins w:id="447" w:author="ירון" w:date="2024-02-01T16:01:00Z">
        <w:r w:rsidR="00875A9B">
          <w:rPr>
            <w:rFonts w:ascii="David" w:eastAsia="Times New Roman" w:hAnsi="David" w:cs="David" w:hint="cs"/>
            <w:sz w:val="24"/>
            <w:szCs w:val="24"/>
            <w:rtl/>
          </w:rPr>
          <w:t xml:space="preserve">איתן עבדנו, </w:t>
        </w:r>
      </w:ins>
      <w:r w:rsidRPr="00AA62BB">
        <w:rPr>
          <w:rFonts w:ascii="David" w:eastAsia="Times New Roman" w:hAnsi="David" w:cs="David"/>
          <w:sz w:val="24"/>
          <w:szCs w:val="24"/>
          <w:rtl/>
        </w:rPr>
        <w:t xml:space="preserve">שבעזרתן ניתן לצלם ולפענח ברקודים, היינו צריכים להתקין אותם דרך הסביבה של </w:t>
      </w:r>
      <w:r w:rsidRPr="00AA62BB">
        <w:rPr>
          <w:rFonts w:ascii="David" w:eastAsia="Times New Roman" w:hAnsi="David" w:cs="David"/>
          <w:sz w:val="24"/>
          <w:szCs w:val="24"/>
        </w:rPr>
        <w:t>Linux</w:t>
      </w:r>
      <w:r w:rsidRPr="00AA62BB">
        <w:rPr>
          <w:rFonts w:ascii="David" w:eastAsia="Times New Roman" w:hAnsi="David" w:cs="David"/>
          <w:sz w:val="24"/>
          <w:szCs w:val="24"/>
          <w:rtl/>
        </w:rPr>
        <w:t>.</w:t>
      </w:r>
    </w:p>
    <w:p w14:paraId="12409281" w14:textId="77777777" w:rsidR="000C4AC9" w:rsidRPr="00AA62BB" w:rsidRDefault="00C12C90" w:rsidP="00875A9B">
      <w:pPr>
        <w:pStyle w:val="a6"/>
        <w:numPr>
          <w:ilvl w:val="0"/>
          <w:numId w:val="35"/>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Pr>
        <w:t>RaspberryPi</w:t>
      </w:r>
      <w:r w:rsidRPr="00AA62BB">
        <w:rPr>
          <w:rFonts w:ascii="David" w:eastAsia="Times New Roman" w:hAnsi="David" w:cs="David"/>
          <w:sz w:val="24"/>
          <w:szCs w:val="24"/>
          <w:rtl/>
        </w:rPr>
        <w:t xml:space="preserve"> – </w:t>
      </w:r>
      <w:ins w:id="448" w:author="ירון" w:date="2024-02-01T16:02:00Z">
        <w:r w:rsidR="00875A9B">
          <w:rPr>
            <w:rFonts w:ascii="David" w:eastAsia="Times New Roman" w:hAnsi="David" w:cs="David" w:hint="cs"/>
            <w:sz w:val="24"/>
            <w:szCs w:val="24"/>
            <w:rtl/>
          </w:rPr>
          <w:t xml:space="preserve">למדנו איך להריץ קוד על </w:t>
        </w:r>
      </w:ins>
      <w:del w:id="449" w:author="ירון" w:date="2024-02-01T16:02:00Z">
        <w:r w:rsidRPr="00AA62BB" w:rsidDel="00875A9B">
          <w:rPr>
            <w:rFonts w:ascii="David" w:eastAsia="Times New Roman" w:hAnsi="David" w:cs="David"/>
            <w:sz w:val="24"/>
            <w:szCs w:val="24"/>
            <w:rtl/>
          </w:rPr>
          <w:delText xml:space="preserve">מיני </w:delText>
        </w:r>
      </w:del>
      <w:r w:rsidRPr="00AA62BB">
        <w:rPr>
          <w:rFonts w:ascii="David" w:eastAsia="Times New Roman" w:hAnsi="David" w:cs="David"/>
          <w:sz w:val="24"/>
          <w:szCs w:val="24"/>
          <w:rtl/>
        </w:rPr>
        <w:t xml:space="preserve">מחשב </w:t>
      </w:r>
      <w:ins w:id="450" w:author="ירון" w:date="2024-02-01T16:03:00Z">
        <w:r w:rsidR="00875A9B">
          <w:rPr>
            <w:rFonts w:ascii="David" w:eastAsia="Times New Roman" w:hAnsi="David" w:cs="David" w:hint="cs"/>
            <w:sz w:val="24"/>
            <w:szCs w:val="24"/>
            <w:rtl/>
          </w:rPr>
          <w:t xml:space="preserve">זה, </w:t>
        </w:r>
      </w:ins>
      <w:r w:rsidRPr="00AA62BB">
        <w:rPr>
          <w:rFonts w:ascii="David" w:eastAsia="Times New Roman" w:hAnsi="David" w:cs="David"/>
          <w:sz w:val="24"/>
          <w:szCs w:val="24"/>
          <w:rtl/>
        </w:rPr>
        <w:t xml:space="preserve">שנותן </w:t>
      </w:r>
      <w:del w:id="451" w:author="ירון" w:date="2024-02-01T16:03:00Z">
        <w:r w:rsidRPr="00AA62BB" w:rsidDel="00875A9B">
          <w:rPr>
            <w:rFonts w:ascii="David" w:eastAsia="Times New Roman" w:hAnsi="David" w:cs="David"/>
            <w:sz w:val="24"/>
            <w:szCs w:val="24"/>
            <w:rtl/>
          </w:rPr>
          <w:delText xml:space="preserve">לך </w:delText>
        </w:r>
      </w:del>
      <w:r w:rsidRPr="00AA62BB">
        <w:rPr>
          <w:rFonts w:ascii="David" w:eastAsia="Times New Roman" w:hAnsi="David" w:cs="David"/>
          <w:sz w:val="24"/>
          <w:szCs w:val="24"/>
          <w:rtl/>
        </w:rPr>
        <w:t xml:space="preserve">ביצועים גבוהים מאוד </w:t>
      </w:r>
      <w:ins w:id="452" w:author="ירון" w:date="2024-02-01T16:03:00Z">
        <w:r w:rsidR="00875A9B">
          <w:rPr>
            <w:rFonts w:ascii="David" w:eastAsia="Times New Roman" w:hAnsi="David" w:cs="David" w:hint="cs"/>
            <w:sz w:val="24"/>
            <w:szCs w:val="24"/>
            <w:rtl/>
          </w:rPr>
          <w:t>ו</w:t>
        </w:r>
      </w:ins>
      <w:r w:rsidRPr="00AA62BB">
        <w:rPr>
          <w:rFonts w:ascii="David" w:eastAsia="Times New Roman" w:hAnsi="David" w:cs="David"/>
          <w:sz w:val="24"/>
          <w:szCs w:val="24"/>
          <w:rtl/>
        </w:rPr>
        <w:t>בעל יכולות עיבוד גבוהות.</w:t>
      </w:r>
    </w:p>
    <w:p w14:paraId="52412538" w14:textId="77777777" w:rsidR="000C4AC9" w:rsidRPr="00AA62BB" w:rsidRDefault="00C12C90" w:rsidP="009C0D85">
      <w:pPr>
        <w:pStyle w:val="a6"/>
        <w:numPr>
          <w:ilvl w:val="0"/>
          <w:numId w:val="35"/>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tl/>
        </w:rPr>
        <w:t xml:space="preserve">גיבוי – למדנו שצריך לגבות כל דבר קטן במהלך הפרויקט. </w:t>
      </w:r>
      <w:ins w:id="453" w:author="ירון" w:date="2024-02-01T16:03:00Z">
        <w:r w:rsidR="00875A9B">
          <w:rPr>
            <w:rFonts w:ascii="David" w:eastAsia="Times New Roman" w:hAnsi="David" w:cs="David" w:hint="cs"/>
            <w:sz w:val="24"/>
            <w:szCs w:val="24"/>
            <w:rtl/>
          </w:rPr>
          <w:t xml:space="preserve">למדנו זאת בדרך הקשה - </w:t>
        </w:r>
      </w:ins>
      <w:r w:rsidRPr="00AA62BB">
        <w:rPr>
          <w:rFonts w:ascii="David" w:eastAsia="Times New Roman" w:hAnsi="David" w:cs="David"/>
          <w:sz w:val="24"/>
          <w:szCs w:val="24"/>
          <w:rtl/>
        </w:rPr>
        <w:t xml:space="preserve">בזמן העבודה על הפרויקט, הפעלנו פונקציה שמחקה לנו את כל מה שעשינו. לא גיבינו ולכן היינו צריכים להתקין ולכתוב את הכל מההתחלה. </w:t>
      </w:r>
    </w:p>
    <w:p w14:paraId="283DC4B0" w14:textId="77777777" w:rsidR="000C4AC9" w:rsidRPr="00AA62BB" w:rsidRDefault="00C12C90" w:rsidP="009C0D85">
      <w:pPr>
        <w:pStyle w:val="a6"/>
        <w:numPr>
          <w:ilvl w:val="0"/>
          <w:numId w:val="35"/>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tl/>
        </w:rPr>
        <w:t>מצלמה – למדנו מושגים חדשים מעולם הצילום</w:t>
      </w:r>
      <w:ins w:id="454" w:author="ירון" w:date="2024-02-01T16:04:00Z">
        <w:r w:rsidR="00875A9B">
          <w:rPr>
            <w:rFonts w:ascii="David" w:eastAsia="Times New Roman" w:hAnsi="David" w:cs="David" w:hint="cs"/>
            <w:sz w:val="24"/>
            <w:szCs w:val="24"/>
            <w:rtl/>
          </w:rPr>
          <w:t xml:space="preserve"> ועיבוד תמונה ממוחשב</w:t>
        </w:r>
      </w:ins>
      <w:r w:rsidRPr="00AA62BB">
        <w:rPr>
          <w:rFonts w:ascii="David" w:eastAsia="Times New Roman" w:hAnsi="David" w:cs="David"/>
          <w:sz w:val="24"/>
          <w:szCs w:val="24"/>
          <w:rtl/>
        </w:rPr>
        <w:t xml:space="preserve"> (</w:t>
      </w:r>
      <w:r w:rsidRPr="00AA62BB">
        <w:rPr>
          <w:rFonts w:ascii="David" w:eastAsia="Times New Roman" w:hAnsi="David" w:cs="David"/>
          <w:sz w:val="24"/>
          <w:szCs w:val="24"/>
        </w:rPr>
        <w:t>Fisheye</w:t>
      </w:r>
      <w:r w:rsidRPr="00AA62BB">
        <w:rPr>
          <w:rFonts w:ascii="David" w:eastAsia="Times New Roman" w:hAnsi="David" w:cs="David"/>
          <w:sz w:val="24"/>
          <w:szCs w:val="24"/>
          <w:rtl/>
        </w:rPr>
        <w:t xml:space="preserve"> , מטריצת המצלמה, מקדמי עיוות וכו').</w:t>
      </w:r>
    </w:p>
    <w:p w14:paraId="64AF6AA1" w14:textId="77777777" w:rsidR="000C4AC9" w:rsidRPr="00AA62BB" w:rsidRDefault="00C12C90" w:rsidP="009C0D85">
      <w:pPr>
        <w:pStyle w:val="a6"/>
        <w:bidi/>
        <w:spacing w:line="276" w:lineRule="auto"/>
        <w:ind w:left="360"/>
        <w:jc w:val="both"/>
        <w:rPr>
          <w:rFonts w:ascii="David" w:eastAsia="Times New Roman" w:hAnsi="David" w:cs="David"/>
          <w:sz w:val="24"/>
          <w:szCs w:val="24"/>
          <w:rtl/>
        </w:rPr>
      </w:pPr>
      <w:r w:rsidRPr="00AA62BB">
        <w:rPr>
          <w:rFonts w:ascii="David" w:eastAsia="Times New Roman" w:hAnsi="David" w:cs="David"/>
          <w:sz w:val="24"/>
          <w:szCs w:val="24"/>
          <w:rtl/>
        </w:rPr>
        <w:t>קורסים מהתואר ששימשו אותנו:</w:t>
      </w:r>
    </w:p>
    <w:p w14:paraId="389A8266" w14:textId="77777777" w:rsidR="009C0D85" w:rsidRPr="00AA62BB" w:rsidRDefault="00C12C90" w:rsidP="009C0D85">
      <w:pPr>
        <w:pStyle w:val="a6"/>
        <w:numPr>
          <w:ilvl w:val="0"/>
          <w:numId w:val="36"/>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אלגברה ליניארית לצורך הכפלת מטריצות ווקטורים. </w:t>
      </w:r>
    </w:p>
    <w:p w14:paraId="1A8949B7" w14:textId="77777777" w:rsidR="000C4AC9" w:rsidRPr="00AA62BB" w:rsidRDefault="00C12C90" w:rsidP="009C0D85">
      <w:pPr>
        <w:pStyle w:val="a6"/>
        <w:numPr>
          <w:ilvl w:val="0"/>
          <w:numId w:val="36"/>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tl/>
        </w:rPr>
        <w:t xml:space="preserve">מבוא לבינה מלאכותית ששם למדנו </w:t>
      </w:r>
      <w:r w:rsidRPr="00AA62BB">
        <w:rPr>
          <w:rFonts w:ascii="David" w:eastAsia="Times New Roman" w:hAnsi="David" w:cs="David"/>
          <w:sz w:val="24"/>
          <w:szCs w:val="24"/>
        </w:rPr>
        <w:t>Python</w:t>
      </w:r>
      <w:r w:rsidRPr="00AA62BB">
        <w:rPr>
          <w:rFonts w:ascii="David" w:eastAsia="Times New Roman" w:hAnsi="David" w:cs="David"/>
          <w:sz w:val="24"/>
          <w:szCs w:val="24"/>
          <w:rtl/>
        </w:rPr>
        <w:t>.</w:t>
      </w:r>
    </w:p>
    <w:p w14:paraId="1FDDAFF9" w14:textId="77777777" w:rsidR="009C0D85" w:rsidRPr="00AA62BB" w:rsidRDefault="009C0D85" w:rsidP="009C0D85">
      <w:pPr>
        <w:pStyle w:val="a6"/>
        <w:bidi/>
        <w:spacing w:line="276" w:lineRule="auto"/>
        <w:ind w:left="360"/>
        <w:jc w:val="both"/>
        <w:rPr>
          <w:rFonts w:ascii="David" w:eastAsia="Times New Roman" w:hAnsi="David" w:cs="David"/>
          <w:sz w:val="24"/>
          <w:szCs w:val="24"/>
          <w:rtl/>
        </w:rPr>
      </w:pPr>
    </w:p>
    <w:p w14:paraId="16B4A9AB" w14:textId="5BB87D87" w:rsidR="000C4AC9" w:rsidRPr="00AA62BB" w:rsidRDefault="00217B1D" w:rsidP="000C4AC9">
      <w:pPr>
        <w:pStyle w:val="a6"/>
        <w:numPr>
          <w:ilvl w:val="0"/>
          <w:numId w:val="22"/>
        </w:numPr>
        <w:bidi/>
        <w:spacing w:line="276" w:lineRule="auto"/>
        <w:outlineLvl w:val="0"/>
        <w:rPr>
          <w:rFonts w:ascii="David" w:hAnsi="David" w:cs="David"/>
          <w:b/>
          <w:bCs/>
          <w:sz w:val="28"/>
          <w:szCs w:val="28"/>
          <w:rtl/>
        </w:rPr>
      </w:pPr>
      <w:bookmarkStart w:id="455" w:name="_Toc157643157"/>
      <w:r w:rsidRPr="00AA62BB">
        <w:rPr>
          <w:rFonts w:ascii="David" w:hAnsi="David" w:cs="David"/>
          <w:b/>
          <w:bCs/>
          <w:sz w:val="28"/>
          <w:szCs w:val="28"/>
          <w:rtl/>
        </w:rPr>
        <w:t>תכנון מול ביצוע</w:t>
      </w:r>
      <w:bookmarkEnd w:id="455"/>
    </w:p>
    <w:p w14:paraId="2BDDC02B" w14:textId="48BFA5F8" w:rsidR="000C4AC9" w:rsidRPr="00AA62BB" w:rsidRDefault="00217B1D" w:rsidP="000C4AC9">
      <w:pPr>
        <w:pStyle w:val="a6"/>
        <w:numPr>
          <w:ilvl w:val="1"/>
          <w:numId w:val="22"/>
        </w:numPr>
        <w:bidi/>
        <w:spacing w:line="276" w:lineRule="auto"/>
        <w:outlineLvl w:val="1"/>
        <w:rPr>
          <w:rFonts w:ascii="David" w:hAnsi="David" w:cs="David"/>
          <w:b/>
          <w:bCs/>
          <w:sz w:val="26"/>
          <w:szCs w:val="26"/>
        </w:rPr>
      </w:pPr>
      <w:bookmarkStart w:id="456" w:name="_Toc157643158"/>
      <w:r w:rsidRPr="00AA62BB">
        <w:rPr>
          <w:rFonts w:ascii="David" w:hAnsi="David" w:cs="David"/>
          <w:b/>
          <w:bCs/>
          <w:sz w:val="26"/>
          <w:szCs w:val="26"/>
          <w:rtl/>
        </w:rPr>
        <w:t>טבלת אבני דרך</w:t>
      </w:r>
      <w:bookmarkEnd w:id="456"/>
    </w:p>
    <w:tbl>
      <w:tblPr>
        <w:tblStyle w:val="TableGrid1"/>
        <w:bidiVisual/>
        <w:tblW w:w="10628" w:type="dxa"/>
        <w:jc w:val="center"/>
        <w:tblLook w:val="04A0" w:firstRow="1" w:lastRow="0" w:firstColumn="1" w:lastColumn="0" w:noHBand="0" w:noVBand="1"/>
      </w:tblPr>
      <w:tblGrid>
        <w:gridCol w:w="839"/>
        <w:gridCol w:w="2127"/>
        <w:gridCol w:w="2989"/>
        <w:gridCol w:w="1121"/>
        <w:gridCol w:w="3552"/>
      </w:tblGrid>
      <w:tr w:rsidR="00020956" w:rsidRPr="00AA62BB" w14:paraId="03BBCF46" w14:textId="77777777" w:rsidTr="00CD4252">
        <w:trPr>
          <w:jc w:val="center"/>
        </w:trPr>
        <w:tc>
          <w:tcPr>
            <w:tcW w:w="832" w:type="dxa"/>
            <w:vAlign w:val="center"/>
          </w:tcPr>
          <w:p w14:paraId="7521EA30" w14:textId="77777777" w:rsidR="00020956" w:rsidRPr="00020956" w:rsidRDefault="00020956" w:rsidP="00CD4252">
            <w:pPr>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מס' אבן הדרך</w:t>
            </w:r>
          </w:p>
        </w:tc>
        <w:tc>
          <w:tcPr>
            <w:tcW w:w="2129" w:type="dxa"/>
            <w:vAlign w:val="center"/>
          </w:tcPr>
          <w:p w14:paraId="312238F6" w14:textId="77777777" w:rsidR="00020956" w:rsidRPr="00020956" w:rsidRDefault="00020956" w:rsidP="00CD4252">
            <w:pPr>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תיאור אבן הדרך</w:t>
            </w:r>
          </w:p>
        </w:tc>
        <w:tc>
          <w:tcPr>
            <w:tcW w:w="2991" w:type="dxa"/>
            <w:vAlign w:val="center"/>
          </w:tcPr>
          <w:p w14:paraId="08F00339" w14:textId="77777777" w:rsidR="00020956" w:rsidRPr="00020956" w:rsidRDefault="00020956" w:rsidP="00CD4252">
            <w:pPr>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תאריך סיום</w:t>
            </w:r>
          </w:p>
        </w:tc>
        <w:tc>
          <w:tcPr>
            <w:tcW w:w="1121" w:type="dxa"/>
            <w:vAlign w:val="center"/>
          </w:tcPr>
          <w:p w14:paraId="7AB84A9D" w14:textId="77777777" w:rsidR="00020956" w:rsidRPr="00020956" w:rsidRDefault="00020956" w:rsidP="00CD4252">
            <w:pPr>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סה"כ שעות אדם</w:t>
            </w:r>
          </w:p>
        </w:tc>
        <w:tc>
          <w:tcPr>
            <w:tcW w:w="3555" w:type="dxa"/>
            <w:vAlign w:val="center"/>
          </w:tcPr>
          <w:p w14:paraId="0B136FFC" w14:textId="77777777" w:rsidR="00020956" w:rsidRPr="00020956" w:rsidRDefault="00020956" w:rsidP="00CD4252">
            <w:pPr>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תוצר מדיד</w:t>
            </w:r>
          </w:p>
        </w:tc>
      </w:tr>
      <w:tr w:rsidR="00020956" w:rsidRPr="00AA62BB" w14:paraId="02192DA6" w14:textId="77777777" w:rsidTr="00CD4252">
        <w:trPr>
          <w:trHeight w:val="277"/>
          <w:jc w:val="center"/>
        </w:trPr>
        <w:tc>
          <w:tcPr>
            <w:tcW w:w="832" w:type="dxa"/>
            <w:vAlign w:val="center"/>
          </w:tcPr>
          <w:p w14:paraId="570B50CC" w14:textId="77777777" w:rsidR="00020956" w:rsidRPr="00020956" w:rsidRDefault="00020956" w:rsidP="00CD4252">
            <w:pPr>
              <w:bidi/>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1</w:t>
            </w:r>
          </w:p>
        </w:tc>
        <w:tc>
          <w:tcPr>
            <w:tcW w:w="2129" w:type="dxa"/>
            <w:vAlign w:val="center"/>
          </w:tcPr>
          <w:p w14:paraId="68278DEE" w14:textId="77777777" w:rsidR="00020956" w:rsidRPr="00020956" w:rsidRDefault="00020956" w:rsidP="00CD4252">
            <w:pPr>
              <w:bidi/>
              <w:spacing w:before="120"/>
              <w:ind w:left="72" w:right="72"/>
              <w:jc w:val="center"/>
              <w:rPr>
                <w:rFonts w:ascii="David" w:hAnsi="David" w:cs="David"/>
                <w:sz w:val="24"/>
                <w:szCs w:val="24"/>
                <w:rtl/>
                <w:lang w:val="he-IL"/>
              </w:rPr>
            </w:pPr>
            <w:r w:rsidRPr="00020956">
              <w:rPr>
                <w:rFonts w:ascii="David" w:hAnsi="David" w:cs="David"/>
                <w:sz w:val="24"/>
                <w:szCs w:val="24"/>
                <w:rtl/>
                <w:lang w:val="he-IL"/>
              </w:rPr>
              <w:t>דוח מכין</w:t>
            </w:r>
          </w:p>
        </w:tc>
        <w:tc>
          <w:tcPr>
            <w:tcW w:w="2991" w:type="dxa"/>
            <w:vAlign w:val="center"/>
          </w:tcPr>
          <w:p w14:paraId="507CCBE9" w14:textId="77777777" w:rsidR="00020956"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14</w:t>
            </w:r>
            <w:r w:rsidR="00020956" w:rsidRPr="00020956">
              <w:rPr>
                <w:rFonts w:ascii="David" w:hAnsi="David" w:cs="David"/>
                <w:sz w:val="24"/>
                <w:szCs w:val="24"/>
                <w:rtl/>
                <w:lang w:val="he-IL"/>
              </w:rPr>
              <w:t>/1</w:t>
            </w:r>
            <w:r w:rsidRPr="00AA62BB">
              <w:rPr>
                <w:rFonts w:ascii="David" w:hAnsi="David" w:cs="David"/>
                <w:sz w:val="24"/>
                <w:szCs w:val="24"/>
                <w:rtl/>
                <w:lang w:val="he-IL"/>
              </w:rPr>
              <w:t>1</w:t>
            </w:r>
            <w:r w:rsidR="00020956" w:rsidRPr="00020956">
              <w:rPr>
                <w:rFonts w:ascii="David" w:hAnsi="David" w:cs="David"/>
                <w:sz w:val="24"/>
                <w:szCs w:val="24"/>
                <w:rtl/>
                <w:lang w:val="he-IL"/>
              </w:rPr>
              <w:t>/20</w:t>
            </w:r>
            <w:r w:rsidRPr="00AA62BB">
              <w:rPr>
                <w:rFonts w:ascii="David" w:hAnsi="David" w:cs="David"/>
                <w:sz w:val="24"/>
                <w:szCs w:val="24"/>
                <w:rtl/>
                <w:lang w:val="he-IL"/>
              </w:rPr>
              <w:t>22</w:t>
            </w:r>
          </w:p>
        </w:tc>
        <w:tc>
          <w:tcPr>
            <w:tcW w:w="1121" w:type="dxa"/>
            <w:vAlign w:val="center"/>
          </w:tcPr>
          <w:p w14:paraId="5EA78B6D" w14:textId="77777777" w:rsidR="00020956"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90</w:t>
            </w:r>
          </w:p>
        </w:tc>
        <w:tc>
          <w:tcPr>
            <w:tcW w:w="3555" w:type="dxa"/>
            <w:vAlign w:val="center"/>
          </w:tcPr>
          <w:p w14:paraId="5C9CB002" w14:textId="77777777" w:rsidR="00020956" w:rsidRPr="00020956" w:rsidRDefault="00020956" w:rsidP="00CD4252">
            <w:pPr>
              <w:bidi/>
              <w:spacing w:before="120"/>
              <w:ind w:right="72"/>
              <w:jc w:val="center"/>
              <w:rPr>
                <w:rFonts w:ascii="David" w:hAnsi="David" w:cs="David"/>
                <w:sz w:val="24"/>
                <w:szCs w:val="24"/>
                <w:rtl/>
                <w:lang w:val="he-IL"/>
              </w:rPr>
            </w:pPr>
            <w:r w:rsidRPr="00020956">
              <w:rPr>
                <w:rFonts w:ascii="David" w:hAnsi="David" w:cs="David"/>
                <w:sz w:val="24"/>
                <w:szCs w:val="24"/>
                <w:rtl/>
                <w:lang w:val="he-IL"/>
              </w:rPr>
              <w:t>דוח מכין</w:t>
            </w:r>
          </w:p>
        </w:tc>
      </w:tr>
      <w:tr w:rsidR="00020956" w:rsidRPr="00AA62BB" w14:paraId="116C6A3B" w14:textId="77777777" w:rsidTr="00CD4252">
        <w:trPr>
          <w:trHeight w:val="197"/>
          <w:jc w:val="center"/>
        </w:trPr>
        <w:tc>
          <w:tcPr>
            <w:tcW w:w="832" w:type="dxa"/>
            <w:vAlign w:val="center"/>
          </w:tcPr>
          <w:p w14:paraId="1AF8E285" w14:textId="77777777" w:rsidR="00020956" w:rsidRPr="00020956" w:rsidRDefault="00CD4252" w:rsidP="00CD4252">
            <w:pPr>
              <w:bidi/>
              <w:spacing w:before="120"/>
              <w:ind w:left="72" w:right="72"/>
              <w:jc w:val="center"/>
              <w:rPr>
                <w:rFonts w:ascii="David" w:hAnsi="David" w:cs="David"/>
                <w:b/>
                <w:bCs/>
                <w:sz w:val="24"/>
                <w:szCs w:val="24"/>
                <w:rtl/>
                <w:lang w:val="he-IL"/>
              </w:rPr>
            </w:pPr>
            <w:r w:rsidRPr="00AA62BB">
              <w:rPr>
                <w:rFonts w:ascii="David" w:hAnsi="David" w:cs="David"/>
                <w:b/>
                <w:bCs/>
                <w:sz w:val="24"/>
                <w:szCs w:val="24"/>
                <w:rtl/>
                <w:lang w:val="he-IL"/>
              </w:rPr>
              <w:t>2</w:t>
            </w:r>
          </w:p>
        </w:tc>
        <w:tc>
          <w:tcPr>
            <w:tcW w:w="2129" w:type="dxa"/>
            <w:vAlign w:val="center"/>
          </w:tcPr>
          <w:p w14:paraId="5916B80C" w14:textId="77777777" w:rsidR="00020956" w:rsidRPr="00020956" w:rsidRDefault="00020956" w:rsidP="00CD4252">
            <w:pPr>
              <w:bidi/>
              <w:spacing w:before="120"/>
              <w:ind w:right="72"/>
              <w:jc w:val="center"/>
              <w:rPr>
                <w:rFonts w:ascii="David" w:hAnsi="David" w:cs="David"/>
                <w:sz w:val="24"/>
                <w:szCs w:val="24"/>
                <w:rtl/>
                <w:lang w:val="he-IL"/>
              </w:rPr>
            </w:pPr>
            <w:r w:rsidRPr="00020956">
              <w:rPr>
                <w:rFonts w:ascii="David" w:hAnsi="David" w:cs="David"/>
                <w:sz w:val="24"/>
                <w:szCs w:val="24"/>
                <w:rtl/>
                <w:lang w:val="he-IL"/>
              </w:rPr>
              <w:t>דוח התקדמות</w:t>
            </w:r>
          </w:p>
        </w:tc>
        <w:tc>
          <w:tcPr>
            <w:tcW w:w="2991" w:type="dxa"/>
            <w:vAlign w:val="center"/>
          </w:tcPr>
          <w:p w14:paraId="579F89E3" w14:textId="77777777" w:rsidR="00020956"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04</w:t>
            </w:r>
            <w:r w:rsidR="00020956" w:rsidRPr="00020956">
              <w:rPr>
                <w:rFonts w:ascii="David" w:hAnsi="David" w:cs="David"/>
                <w:sz w:val="24"/>
                <w:szCs w:val="24"/>
                <w:rtl/>
                <w:lang w:val="he-IL"/>
              </w:rPr>
              <w:t>/</w:t>
            </w:r>
            <w:r w:rsidRPr="00AA62BB">
              <w:rPr>
                <w:rFonts w:ascii="David" w:hAnsi="David" w:cs="David"/>
                <w:sz w:val="24"/>
                <w:szCs w:val="24"/>
                <w:rtl/>
                <w:lang w:val="he-IL"/>
              </w:rPr>
              <w:t>05</w:t>
            </w:r>
            <w:r w:rsidR="00020956" w:rsidRPr="00020956">
              <w:rPr>
                <w:rFonts w:ascii="David" w:hAnsi="David" w:cs="David"/>
                <w:sz w:val="24"/>
                <w:szCs w:val="24"/>
                <w:rtl/>
                <w:lang w:val="he-IL"/>
              </w:rPr>
              <w:t>/</w:t>
            </w:r>
            <w:r w:rsidRPr="00AA62BB">
              <w:rPr>
                <w:rFonts w:ascii="David" w:hAnsi="David" w:cs="David"/>
                <w:sz w:val="24"/>
                <w:szCs w:val="24"/>
                <w:rtl/>
                <w:lang w:val="he-IL"/>
              </w:rPr>
              <w:t>2023</w:t>
            </w:r>
          </w:p>
        </w:tc>
        <w:tc>
          <w:tcPr>
            <w:tcW w:w="1121" w:type="dxa"/>
            <w:vAlign w:val="center"/>
          </w:tcPr>
          <w:p w14:paraId="1E79A807" w14:textId="77777777" w:rsidR="00020956" w:rsidRPr="00020956" w:rsidRDefault="00020956"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50</w:t>
            </w:r>
          </w:p>
        </w:tc>
        <w:tc>
          <w:tcPr>
            <w:tcW w:w="3555" w:type="dxa"/>
            <w:vAlign w:val="center"/>
          </w:tcPr>
          <w:p w14:paraId="3C2FD0DC" w14:textId="77777777" w:rsidR="00020956" w:rsidRPr="00020956" w:rsidRDefault="00020956" w:rsidP="00CD4252">
            <w:pPr>
              <w:bidi/>
              <w:spacing w:before="120"/>
              <w:ind w:right="72"/>
              <w:jc w:val="center"/>
              <w:rPr>
                <w:rFonts w:ascii="David" w:hAnsi="David" w:cs="David"/>
                <w:sz w:val="24"/>
                <w:szCs w:val="24"/>
                <w:rtl/>
                <w:lang w:val="he-IL"/>
              </w:rPr>
            </w:pPr>
            <w:r w:rsidRPr="00020956">
              <w:rPr>
                <w:rFonts w:ascii="David" w:hAnsi="David" w:cs="David"/>
                <w:sz w:val="24"/>
                <w:szCs w:val="24"/>
                <w:rtl/>
                <w:lang w:val="he-IL"/>
              </w:rPr>
              <w:t>דוח התקדמות של 25 עמוד לפחות</w:t>
            </w:r>
          </w:p>
        </w:tc>
      </w:tr>
      <w:tr w:rsidR="00CD4252" w:rsidRPr="00AA62BB" w14:paraId="5F953FA2" w14:textId="77777777" w:rsidTr="00CD4252">
        <w:trPr>
          <w:trHeight w:val="77"/>
          <w:jc w:val="center"/>
        </w:trPr>
        <w:tc>
          <w:tcPr>
            <w:tcW w:w="832" w:type="dxa"/>
            <w:vAlign w:val="center"/>
          </w:tcPr>
          <w:p w14:paraId="073418E7" w14:textId="77777777" w:rsidR="00CD4252" w:rsidRPr="00AA62BB" w:rsidRDefault="00CD4252" w:rsidP="00CD4252">
            <w:pPr>
              <w:bidi/>
              <w:spacing w:before="120"/>
              <w:ind w:left="72" w:right="72"/>
              <w:jc w:val="center"/>
              <w:rPr>
                <w:rFonts w:ascii="David" w:hAnsi="David" w:cs="David"/>
                <w:b/>
                <w:bCs/>
                <w:sz w:val="24"/>
                <w:szCs w:val="24"/>
                <w:rtl/>
                <w:lang w:val="he-IL"/>
              </w:rPr>
            </w:pPr>
            <w:r w:rsidRPr="00AA62BB">
              <w:rPr>
                <w:rFonts w:ascii="David" w:hAnsi="David" w:cs="David"/>
                <w:b/>
                <w:bCs/>
                <w:sz w:val="24"/>
                <w:szCs w:val="24"/>
                <w:rtl/>
                <w:lang w:val="he-IL"/>
              </w:rPr>
              <w:t>3</w:t>
            </w:r>
          </w:p>
        </w:tc>
        <w:tc>
          <w:tcPr>
            <w:tcW w:w="2129" w:type="dxa"/>
            <w:vAlign w:val="center"/>
          </w:tcPr>
          <w:p w14:paraId="74AC039F" w14:textId="77777777" w:rsidR="00CD4252" w:rsidRPr="00AA62BB" w:rsidRDefault="00CD4252" w:rsidP="00CD4252">
            <w:pPr>
              <w:bidi/>
              <w:spacing w:before="120"/>
              <w:ind w:right="72"/>
              <w:jc w:val="center"/>
              <w:rPr>
                <w:rFonts w:ascii="David" w:hAnsi="David" w:cs="David"/>
                <w:sz w:val="24"/>
                <w:szCs w:val="24"/>
                <w:rtl/>
                <w:lang w:val="he-IL"/>
              </w:rPr>
            </w:pPr>
            <w:r w:rsidRPr="00020956">
              <w:rPr>
                <w:rFonts w:ascii="David" w:hAnsi="David" w:cs="David"/>
                <w:sz w:val="24"/>
                <w:szCs w:val="24"/>
                <w:rtl/>
                <w:lang w:val="he-IL"/>
              </w:rPr>
              <w:t>חומרת</w:t>
            </w:r>
            <w:r w:rsidRPr="00AA62BB">
              <w:rPr>
                <w:rFonts w:ascii="David" w:hAnsi="David" w:cs="David"/>
                <w:sz w:val="24"/>
                <w:szCs w:val="24"/>
                <w:rtl/>
                <w:lang w:val="he-IL"/>
              </w:rPr>
              <w:t xml:space="preserve"> מצלמה עובדת באופן מלא</w:t>
            </w:r>
          </w:p>
        </w:tc>
        <w:tc>
          <w:tcPr>
            <w:tcW w:w="2991" w:type="dxa"/>
            <w:vAlign w:val="center"/>
          </w:tcPr>
          <w:p w14:paraId="0613E353" w14:textId="77777777" w:rsidR="00CD4252" w:rsidRPr="00AA62BB"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31/01/2024</w:t>
            </w:r>
          </w:p>
        </w:tc>
        <w:tc>
          <w:tcPr>
            <w:tcW w:w="1121" w:type="dxa"/>
            <w:vAlign w:val="center"/>
          </w:tcPr>
          <w:p w14:paraId="4404A4AB" w14:textId="77777777" w:rsidR="00CD4252" w:rsidRPr="00AA62BB"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250</w:t>
            </w:r>
          </w:p>
        </w:tc>
        <w:tc>
          <w:tcPr>
            <w:tcW w:w="3555" w:type="dxa"/>
            <w:vAlign w:val="center"/>
          </w:tcPr>
          <w:p w14:paraId="012E12D6" w14:textId="77777777" w:rsidR="00CD4252" w:rsidRPr="00AA62BB" w:rsidRDefault="00CD4252" w:rsidP="00CD4252">
            <w:pPr>
              <w:bidi/>
              <w:spacing w:before="120"/>
              <w:ind w:right="72"/>
              <w:jc w:val="center"/>
              <w:rPr>
                <w:rFonts w:ascii="David" w:hAnsi="David" w:cs="David"/>
                <w:sz w:val="24"/>
                <w:szCs w:val="24"/>
                <w:rtl/>
                <w:lang w:val="he-IL"/>
              </w:rPr>
            </w:pPr>
            <w:r w:rsidRPr="00AA62BB">
              <w:rPr>
                <w:rFonts w:ascii="David" w:hAnsi="David" w:cs="David"/>
                <w:sz w:val="24"/>
                <w:szCs w:val="24"/>
                <w:rtl/>
                <w:lang w:val="he-IL"/>
              </w:rPr>
              <w:t>קריאת בקוד והוצאת מיקומים וזוויות רלוונטיות</w:t>
            </w:r>
          </w:p>
        </w:tc>
      </w:tr>
      <w:tr w:rsidR="00CD4252" w:rsidRPr="00AA62BB" w14:paraId="15BA7C74" w14:textId="77777777" w:rsidTr="00CD4252">
        <w:trPr>
          <w:trHeight w:val="83"/>
          <w:jc w:val="center"/>
        </w:trPr>
        <w:tc>
          <w:tcPr>
            <w:tcW w:w="832" w:type="dxa"/>
            <w:vAlign w:val="center"/>
          </w:tcPr>
          <w:p w14:paraId="7BB703EA" w14:textId="77777777" w:rsidR="00CD4252" w:rsidRPr="00020956" w:rsidRDefault="00CD4252" w:rsidP="00CD4252">
            <w:pPr>
              <w:bidi/>
              <w:spacing w:before="120"/>
              <w:ind w:left="72" w:right="72"/>
              <w:jc w:val="center"/>
              <w:rPr>
                <w:rFonts w:ascii="David" w:hAnsi="David" w:cs="David"/>
                <w:b/>
                <w:bCs/>
                <w:sz w:val="24"/>
                <w:szCs w:val="24"/>
                <w:rtl/>
                <w:lang w:val="he-IL"/>
              </w:rPr>
            </w:pPr>
            <w:r w:rsidRPr="00020956">
              <w:rPr>
                <w:rFonts w:ascii="David" w:hAnsi="David" w:cs="David"/>
                <w:b/>
                <w:bCs/>
                <w:sz w:val="24"/>
                <w:szCs w:val="24"/>
                <w:rtl/>
                <w:lang w:val="he-IL"/>
              </w:rPr>
              <w:t>4</w:t>
            </w:r>
          </w:p>
        </w:tc>
        <w:tc>
          <w:tcPr>
            <w:tcW w:w="2129" w:type="dxa"/>
            <w:vAlign w:val="center"/>
          </w:tcPr>
          <w:p w14:paraId="371E1A0D" w14:textId="77777777" w:rsidR="00CD4252" w:rsidRPr="00020956" w:rsidRDefault="00CD4252" w:rsidP="00CD4252">
            <w:pPr>
              <w:bidi/>
              <w:spacing w:before="120"/>
              <w:ind w:right="72"/>
              <w:jc w:val="center"/>
              <w:rPr>
                <w:rFonts w:ascii="David" w:hAnsi="David" w:cs="David"/>
                <w:sz w:val="24"/>
                <w:szCs w:val="24"/>
                <w:rtl/>
              </w:rPr>
            </w:pPr>
            <w:r w:rsidRPr="00AA62BB">
              <w:rPr>
                <w:rFonts w:ascii="David" w:hAnsi="David" w:cs="David"/>
                <w:sz w:val="24"/>
                <w:szCs w:val="24"/>
                <w:rtl/>
                <w:lang w:val="he-IL"/>
              </w:rPr>
              <w:t>חומרת חיישנים עובדת באופן מלא</w:t>
            </w:r>
          </w:p>
        </w:tc>
        <w:tc>
          <w:tcPr>
            <w:tcW w:w="2991" w:type="dxa"/>
            <w:vAlign w:val="center"/>
          </w:tcPr>
          <w:p w14:paraId="18DA29E2" w14:textId="77777777" w:rsidR="00CD4252"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31/01/2024</w:t>
            </w:r>
          </w:p>
        </w:tc>
        <w:tc>
          <w:tcPr>
            <w:tcW w:w="1121" w:type="dxa"/>
            <w:vAlign w:val="center"/>
          </w:tcPr>
          <w:p w14:paraId="04858FAF" w14:textId="77777777" w:rsidR="00CD4252"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250</w:t>
            </w:r>
          </w:p>
        </w:tc>
        <w:tc>
          <w:tcPr>
            <w:tcW w:w="3555" w:type="dxa"/>
            <w:vAlign w:val="center"/>
          </w:tcPr>
          <w:p w14:paraId="12E5D21E" w14:textId="77777777" w:rsidR="00CD4252" w:rsidRPr="00020956" w:rsidRDefault="00CD4252" w:rsidP="00CD4252">
            <w:pPr>
              <w:bidi/>
              <w:spacing w:before="120"/>
              <w:ind w:right="72"/>
              <w:jc w:val="center"/>
              <w:rPr>
                <w:rFonts w:ascii="David" w:hAnsi="David" w:cs="David"/>
                <w:sz w:val="24"/>
                <w:szCs w:val="24"/>
                <w:rtl/>
                <w:lang w:val="he-IL"/>
              </w:rPr>
            </w:pPr>
            <w:r w:rsidRPr="00AA62BB">
              <w:rPr>
                <w:rFonts w:ascii="David" w:hAnsi="David" w:cs="David"/>
                <w:sz w:val="24"/>
                <w:szCs w:val="24"/>
                <w:rtl/>
                <w:lang w:val="he-IL"/>
              </w:rPr>
              <w:t>מדידת מיקומי מכשולים תואמת למציאות</w:t>
            </w:r>
          </w:p>
        </w:tc>
      </w:tr>
      <w:tr w:rsidR="00CD4252" w:rsidRPr="00AA62BB" w14:paraId="690BEDC6" w14:textId="77777777" w:rsidTr="00CD4252">
        <w:trPr>
          <w:trHeight w:val="77"/>
          <w:jc w:val="center"/>
        </w:trPr>
        <w:tc>
          <w:tcPr>
            <w:tcW w:w="832" w:type="dxa"/>
            <w:vAlign w:val="center"/>
          </w:tcPr>
          <w:p w14:paraId="2E45206B" w14:textId="77777777" w:rsidR="00CD4252" w:rsidRPr="00AA62BB" w:rsidRDefault="00CD4252" w:rsidP="00CD4252">
            <w:pPr>
              <w:bidi/>
              <w:spacing w:before="120"/>
              <w:ind w:left="72" w:right="72"/>
              <w:jc w:val="center"/>
              <w:rPr>
                <w:rFonts w:ascii="David" w:hAnsi="David" w:cs="David"/>
                <w:b/>
                <w:bCs/>
                <w:sz w:val="24"/>
                <w:szCs w:val="24"/>
                <w:rtl/>
                <w:lang w:val="he-IL"/>
              </w:rPr>
            </w:pPr>
            <w:r w:rsidRPr="00AA62BB">
              <w:rPr>
                <w:rFonts w:ascii="David" w:hAnsi="David" w:cs="David"/>
                <w:b/>
                <w:bCs/>
                <w:sz w:val="24"/>
                <w:szCs w:val="24"/>
                <w:rtl/>
                <w:lang w:val="he-IL"/>
              </w:rPr>
              <w:t>5</w:t>
            </w:r>
          </w:p>
        </w:tc>
        <w:tc>
          <w:tcPr>
            <w:tcW w:w="2129" w:type="dxa"/>
            <w:vAlign w:val="center"/>
          </w:tcPr>
          <w:p w14:paraId="2CF97E24" w14:textId="77777777" w:rsidR="00CD4252" w:rsidRPr="00AA62BB" w:rsidRDefault="00CD4252" w:rsidP="00CD4252">
            <w:pPr>
              <w:bidi/>
              <w:spacing w:before="120"/>
              <w:ind w:right="72"/>
              <w:jc w:val="center"/>
              <w:rPr>
                <w:rFonts w:ascii="David" w:hAnsi="David" w:cs="David"/>
                <w:sz w:val="24"/>
                <w:szCs w:val="24"/>
                <w:rtl/>
                <w:lang w:val="he-IL"/>
              </w:rPr>
            </w:pPr>
            <w:r w:rsidRPr="00AA62BB">
              <w:rPr>
                <w:rFonts w:ascii="David" w:hAnsi="David" w:cs="David"/>
                <w:sz w:val="24"/>
                <w:szCs w:val="24"/>
                <w:rtl/>
                <w:lang w:val="he-IL"/>
              </w:rPr>
              <w:t>מפה</w:t>
            </w:r>
          </w:p>
        </w:tc>
        <w:tc>
          <w:tcPr>
            <w:tcW w:w="2991" w:type="dxa"/>
            <w:vAlign w:val="center"/>
          </w:tcPr>
          <w:p w14:paraId="7A68F9AD" w14:textId="77777777" w:rsidR="00CD4252" w:rsidRPr="00AA62BB"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31/01/2024</w:t>
            </w:r>
          </w:p>
        </w:tc>
        <w:tc>
          <w:tcPr>
            <w:tcW w:w="1121" w:type="dxa"/>
            <w:vAlign w:val="center"/>
          </w:tcPr>
          <w:p w14:paraId="283F5072" w14:textId="77777777" w:rsidR="00CD4252" w:rsidRPr="00AA62BB"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400</w:t>
            </w:r>
          </w:p>
        </w:tc>
        <w:tc>
          <w:tcPr>
            <w:tcW w:w="3555" w:type="dxa"/>
            <w:vAlign w:val="center"/>
          </w:tcPr>
          <w:p w14:paraId="1FFDDCCA" w14:textId="77777777" w:rsidR="00CD4252" w:rsidRPr="00AA62BB" w:rsidRDefault="00CD4252" w:rsidP="00CD4252">
            <w:pPr>
              <w:bidi/>
              <w:spacing w:before="120"/>
              <w:ind w:right="72"/>
              <w:jc w:val="center"/>
              <w:rPr>
                <w:rFonts w:ascii="David" w:hAnsi="David" w:cs="David"/>
                <w:sz w:val="24"/>
                <w:szCs w:val="24"/>
                <w:rtl/>
                <w:lang w:val="he-IL"/>
              </w:rPr>
            </w:pPr>
            <w:r w:rsidRPr="00AA62BB">
              <w:rPr>
                <w:rFonts w:ascii="David" w:hAnsi="David" w:cs="David"/>
                <w:sz w:val="24"/>
                <w:szCs w:val="24"/>
                <w:rtl/>
                <w:lang w:val="he-IL"/>
              </w:rPr>
              <w:t>תצוגת המיקום ביחס לבית החולים והמכשולים במפה</w:t>
            </w:r>
          </w:p>
        </w:tc>
      </w:tr>
      <w:tr w:rsidR="00CD4252" w:rsidRPr="00AA62BB" w14:paraId="04E0741D" w14:textId="77777777" w:rsidTr="00CD4252">
        <w:trPr>
          <w:trHeight w:val="77"/>
          <w:jc w:val="center"/>
        </w:trPr>
        <w:tc>
          <w:tcPr>
            <w:tcW w:w="832" w:type="dxa"/>
            <w:vAlign w:val="center"/>
          </w:tcPr>
          <w:p w14:paraId="09ADAE35" w14:textId="77777777" w:rsidR="00CD4252" w:rsidRPr="00020956" w:rsidRDefault="00CD4252" w:rsidP="00CD4252">
            <w:pPr>
              <w:bidi/>
              <w:spacing w:before="120"/>
              <w:ind w:left="72" w:right="72"/>
              <w:jc w:val="center"/>
              <w:rPr>
                <w:rFonts w:ascii="David" w:hAnsi="David" w:cs="David"/>
                <w:b/>
                <w:bCs/>
                <w:sz w:val="24"/>
                <w:szCs w:val="24"/>
                <w:rtl/>
                <w:lang w:val="he-IL"/>
              </w:rPr>
            </w:pPr>
            <w:r w:rsidRPr="00AA62BB">
              <w:rPr>
                <w:rFonts w:ascii="David" w:hAnsi="David" w:cs="David"/>
                <w:b/>
                <w:bCs/>
                <w:sz w:val="24"/>
                <w:szCs w:val="24"/>
                <w:rtl/>
                <w:lang w:val="he-IL"/>
              </w:rPr>
              <w:t>6</w:t>
            </w:r>
          </w:p>
        </w:tc>
        <w:tc>
          <w:tcPr>
            <w:tcW w:w="2129" w:type="dxa"/>
            <w:vAlign w:val="center"/>
          </w:tcPr>
          <w:p w14:paraId="6700E298" w14:textId="77777777" w:rsidR="00CD4252" w:rsidRPr="00020956" w:rsidRDefault="00CD4252" w:rsidP="00CD4252">
            <w:pPr>
              <w:bidi/>
              <w:spacing w:before="120"/>
              <w:ind w:right="72"/>
              <w:jc w:val="center"/>
              <w:rPr>
                <w:rFonts w:ascii="David" w:hAnsi="David" w:cs="David"/>
                <w:sz w:val="24"/>
                <w:szCs w:val="24"/>
                <w:rtl/>
                <w:lang w:val="he-IL"/>
              </w:rPr>
            </w:pPr>
            <w:r w:rsidRPr="00020956">
              <w:rPr>
                <w:rFonts w:ascii="David" w:hAnsi="David" w:cs="David"/>
                <w:sz w:val="24"/>
                <w:szCs w:val="24"/>
                <w:rtl/>
                <w:lang w:val="he-IL"/>
              </w:rPr>
              <w:t>יום פרויקטים +</w:t>
            </w:r>
            <w:r w:rsidRPr="00AA62BB">
              <w:rPr>
                <w:rFonts w:ascii="David" w:hAnsi="David" w:cs="David"/>
                <w:sz w:val="24"/>
                <w:szCs w:val="24"/>
                <w:rtl/>
                <w:lang w:val="he-IL"/>
              </w:rPr>
              <w:t xml:space="preserve"> הגנה +</w:t>
            </w:r>
            <w:r w:rsidRPr="00020956">
              <w:rPr>
                <w:rFonts w:ascii="David" w:hAnsi="David" w:cs="David"/>
                <w:sz w:val="24"/>
                <w:szCs w:val="24"/>
                <w:rtl/>
                <w:lang w:val="he-IL"/>
              </w:rPr>
              <w:t xml:space="preserve"> הדגמה מעשית</w:t>
            </w:r>
          </w:p>
        </w:tc>
        <w:tc>
          <w:tcPr>
            <w:tcW w:w="2991" w:type="dxa"/>
            <w:vAlign w:val="center"/>
          </w:tcPr>
          <w:p w14:paraId="2801DC07" w14:textId="77777777" w:rsidR="00CD4252" w:rsidRPr="00020956" w:rsidRDefault="00CD4252" w:rsidP="00CD4252">
            <w:pPr>
              <w:bidi/>
              <w:spacing w:before="120"/>
              <w:ind w:left="72" w:right="72"/>
              <w:jc w:val="center"/>
              <w:rPr>
                <w:rFonts w:ascii="David" w:hAnsi="David" w:cs="David"/>
                <w:sz w:val="24"/>
                <w:szCs w:val="24"/>
                <w:rtl/>
                <w:lang w:val="he-IL"/>
              </w:rPr>
            </w:pPr>
            <w:r w:rsidRPr="00AA62BB">
              <w:rPr>
                <w:rFonts w:ascii="David" w:hAnsi="David" w:cs="David"/>
                <w:sz w:val="24"/>
                <w:szCs w:val="24"/>
                <w:rtl/>
                <w:lang w:val="he-IL"/>
              </w:rPr>
              <w:t>05</w:t>
            </w:r>
            <w:r w:rsidRPr="00020956">
              <w:rPr>
                <w:rFonts w:ascii="David" w:hAnsi="David" w:cs="David"/>
                <w:sz w:val="24"/>
                <w:szCs w:val="24"/>
                <w:rtl/>
                <w:lang w:val="he-IL"/>
              </w:rPr>
              <w:t>/</w:t>
            </w:r>
            <w:r w:rsidRPr="00AA62BB">
              <w:rPr>
                <w:rFonts w:ascii="David" w:hAnsi="David" w:cs="David"/>
                <w:sz w:val="24"/>
                <w:szCs w:val="24"/>
                <w:rtl/>
                <w:lang w:val="he-IL"/>
              </w:rPr>
              <w:t>02</w:t>
            </w:r>
            <w:r w:rsidRPr="00020956">
              <w:rPr>
                <w:rFonts w:ascii="David" w:hAnsi="David" w:cs="David"/>
                <w:sz w:val="24"/>
                <w:szCs w:val="24"/>
                <w:rtl/>
                <w:lang w:val="he-IL"/>
              </w:rPr>
              <w:t>/202</w:t>
            </w:r>
            <w:r w:rsidRPr="00AA62BB">
              <w:rPr>
                <w:rFonts w:ascii="David" w:hAnsi="David" w:cs="David"/>
                <w:sz w:val="24"/>
                <w:szCs w:val="24"/>
                <w:rtl/>
                <w:lang w:val="he-IL"/>
              </w:rPr>
              <w:t>4</w:t>
            </w:r>
          </w:p>
        </w:tc>
        <w:tc>
          <w:tcPr>
            <w:tcW w:w="1121" w:type="dxa"/>
            <w:vAlign w:val="center"/>
          </w:tcPr>
          <w:p w14:paraId="6A62C737" w14:textId="77777777" w:rsidR="00CD4252" w:rsidRPr="00020956" w:rsidRDefault="00CD4252" w:rsidP="00CD4252">
            <w:pPr>
              <w:bidi/>
              <w:spacing w:before="120"/>
              <w:ind w:left="72" w:right="72"/>
              <w:jc w:val="center"/>
              <w:rPr>
                <w:rFonts w:ascii="David" w:hAnsi="David" w:cs="David"/>
                <w:sz w:val="24"/>
                <w:szCs w:val="24"/>
                <w:rtl/>
                <w:lang w:val="he-IL"/>
              </w:rPr>
            </w:pPr>
            <w:r w:rsidRPr="00020956">
              <w:rPr>
                <w:rFonts w:ascii="David" w:hAnsi="David" w:cs="David"/>
                <w:sz w:val="24"/>
                <w:szCs w:val="24"/>
                <w:rtl/>
                <w:lang w:val="he-IL"/>
              </w:rPr>
              <w:t>170</w:t>
            </w:r>
          </w:p>
        </w:tc>
        <w:tc>
          <w:tcPr>
            <w:tcW w:w="3555" w:type="dxa"/>
            <w:vAlign w:val="center"/>
          </w:tcPr>
          <w:p w14:paraId="6A817E8A" w14:textId="77777777" w:rsidR="00CD4252" w:rsidRPr="00020956" w:rsidRDefault="00CD4252" w:rsidP="00CD4252">
            <w:pPr>
              <w:keepNext/>
              <w:bidi/>
              <w:spacing w:before="120"/>
              <w:ind w:right="72"/>
              <w:jc w:val="center"/>
              <w:rPr>
                <w:rFonts w:ascii="David" w:hAnsi="David" w:cs="David"/>
                <w:sz w:val="24"/>
                <w:szCs w:val="24"/>
                <w:rtl/>
                <w:lang w:val="he-IL"/>
              </w:rPr>
            </w:pPr>
            <w:r w:rsidRPr="00AA62BB">
              <w:rPr>
                <w:rFonts w:ascii="David" w:hAnsi="David" w:cs="David"/>
                <w:sz w:val="24"/>
                <w:szCs w:val="24"/>
                <w:rtl/>
                <w:lang w:val="he-IL"/>
              </w:rPr>
              <w:t>מצגת + ספר פרויקט + פרויקט עובד</w:t>
            </w:r>
          </w:p>
        </w:tc>
      </w:tr>
    </w:tbl>
    <w:p w14:paraId="31D3394E" w14:textId="77777777" w:rsidR="00020956" w:rsidRPr="00AA62BB" w:rsidRDefault="00CD4252" w:rsidP="00CD4252">
      <w:pPr>
        <w:pStyle w:val="a4"/>
        <w:bidi/>
        <w:rPr>
          <w:rFonts w:cs="David"/>
          <w:noProof/>
        </w:rPr>
      </w:pPr>
      <w:r w:rsidRPr="00AA62BB">
        <w:rPr>
          <w:rFonts w:cs="David"/>
          <w:rtl/>
        </w:rPr>
        <w:t xml:space="preserve">טבלה </w:t>
      </w:r>
      <w:r w:rsidR="00AA62BB" w:rsidRPr="00AA62BB">
        <w:rPr>
          <w:rFonts w:cs="David"/>
          <w:rtl/>
        </w:rPr>
        <w:t>1:</w:t>
      </w:r>
      <w:r w:rsidRPr="00AA62BB">
        <w:rPr>
          <w:rFonts w:cs="David"/>
          <w:noProof/>
          <w:rtl/>
        </w:rPr>
        <w:t xml:space="preserve"> אבני דרך</w:t>
      </w:r>
    </w:p>
    <w:p w14:paraId="0F4A24BB" w14:textId="77777777" w:rsidR="0001358E" w:rsidRPr="00AA62BB" w:rsidRDefault="0001358E">
      <w:pPr>
        <w:rPr>
          <w:rFonts w:ascii="David" w:hAnsi="David" w:cs="David"/>
          <w:rtl/>
        </w:rPr>
      </w:pPr>
      <w:r w:rsidRPr="00AA62BB">
        <w:rPr>
          <w:rFonts w:ascii="David" w:hAnsi="David" w:cs="David"/>
          <w:rtl/>
        </w:rPr>
        <w:br w:type="page"/>
      </w:r>
    </w:p>
    <w:p w14:paraId="2A6FC0AC" w14:textId="16DDCC2D" w:rsidR="000C4AC9" w:rsidRPr="00AA62BB" w:rsidRDefault="00217B1D" w:rsidP="000C4AC9">
      <w:pPr>
        <w:pStyle w:val="a6"/>
        <w:numPr>
          <w:ilvl w:val="1"/>
          <w:numId w:val="22"/>
        </w:numPr>
        <w:bidi/>
        <w:spacing w:line="276" w:lineRule="auto"/>
        <w:outlineLvl w:val="1"/>
        <w:rPr>
          <w:rFonts w:ascii="David" w:hAnsi="David" w:cs="David"/>
          <w:b/>
          <w:bCs/>
          <w:sz w:val="26"/>
          <w:szCs w:val="26"/>
        </w:rPr>
      </w:pPr>
      <w:bookmarkStart w:id="457" w:name="_Toc157643159"/>
      <w:r w:rsidRPr="00AA62BB">
        <w:rPr>
          <w:rFonts w:ascii="David" w:hAnsi="David" w:cs="David"/>
          <w:b/>
          <w:bCs/>
          <w:sz w:val="26"/>
          <w:szCs w:val="26"/>
          <w:rtl/>
        </w:rPr>
        <w:lastRenderedPageBreak/>
        <w:t>טבלת משימות</w:t>
      </w:r>
      <w:bookmarkEnd w:id="457"/>
    </w:p>
    <w:tbl>
      <w:tblPr>
        <w:bidiVisual/>
        <w:tblW w:w="3355" w:type="pct"/>
        <w:tblInd w:w="210" w:type="dxa"/>
        <w:tblLayout w:type="fixed"/>
        <w:tblLook w:val="04A0" w:firstRow="1" w:lastRow="0" w:firstColumn="1" w:lastColumn="0" w:noHBand="0" w:noVBand="1"/>
      </w:tblPr>
      <w:tblGrid>
        <w:gridCol w:w="920"/>
        <w:gridCol w:w="4871"/>
      </w:tblGrid>
      <w:tr w:rsidR="0001358E" w:rsidRPr="00AA62BB" w14:paraId="0BB4042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F5CCE" w14:textId="77777777" w:rsidR="0001358E" w:rsidRPr="0001358E" w:rsidRDefault="0001358E" w:rsidP="0001358E">
            <w:pPr>
              <w:bidi/>
              <w:spacing w:after="0" w:line="240" w:lineRule="auto"/>
              <w:rPr>
                <w:rFonts w:ascii="David" w:eastAsia="Times New Roman" w:hAnsi="David" w:cs="David"/>
                <w:b/>
                <w:bCs/>
                <w:sz w:val="24"/>
                <w:szCs w:val="24"/>
                <w:rtl/>
              </w:rPr>
            </w:pPr>
            <w:r w:rsidRPr="0001358E">
              <w:rPr>
                <w:rFonts w:ascii="David" w:eastAsia="Times New Roman" w:hAnsi="David" w:cs="David"/>
                <w:b/>
                <w:bCs/>
                <w:sz w:val="24"/>
                <w:szCs w:val="24"/>
                <w:rtl/>
              </w:rPr>
              <w:t>מס"ד</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807E7" w14:textId="77777777" w:rsidR="0001358E" w:rsidRPr="0001358E" w:rsidRDefault="0001358E" w:rsidP="0001358E">
            <w:pPr>
              <w:bidi/>
              <w:spacing w:after="0" w:line="240" w:lineRule="auto"/>
              <w:rPr>
                <w:rFonts w:ascii="David" w:eastAsia="Times New Roman" w:hAnsi="David" w:cs="David"/>
                <w:b/>
                <w:bCs/>
                <w:sz w:val="24"/>
                <w:szCs w:val="24"/>
                <w:rtl/>
              </w:rPr>
            </w:pPr>
            <w:r w:rsidRPr="0001358E">
              <w:rPr>
                <w:rFonts w:ascii="David" w:eastAsia="Times New Roman" w:hAnsi="David" w:cs="David"/>
                <w:b/>
                <w:bCs/>
                <w:sz w:val="24"/>
                <w:szCs w:val="24"/>
                <w:rtl/>
              </w:rPr>
              <w:t>משימה</w:t>
            </w:r>
          </w:p>
        </w:tc>
      </w:tr>
      <w:tr w:rsidR="0001358E" w:rsidRPr="00AA62BB" w14:paraId="4F68CD3E" w14:textId="77777777" w:rsidTr="0001358E">
        <w:trPr>
          <w:trHeight w:val="30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4113BB2"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Pr>
              <w:t>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2BCD1D"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פתיחת פרויקט</w:t>
            </w:r>
          </w:p>
        </w:tc>
      </w:tr>
      <w:tr w:rsidR="0001358E" w:rsidRPr="00AA62BB" w14:paraId="2A3F9A0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296992C"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Pr>
              <w:t>1.1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7ED1B2"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בחירת הפרויקט מבין כל הרשימות</w:t>
            </w:r>
          </w:p>
        </w:tc>
      </w:tr>
      <w:tr w:rsidR="0001358E" w:rsidRPr="00AA62BB" w14:paraId="58A449C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5048210"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Pr>
              <w:t>1.2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FE8E4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פגישה ראשונית עם המנחה להכרות ויצירת אבני דרך</w:t>
            </w:r>
          </w:p>
        </w:tc>
      </w:tr>
      <w:tr w:rsidR="0001358E" w:rsidRPr="00AA62BB" w14:paraId="0875956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AF1C01"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Pr>
              <w:t>1.3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D21B7F"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כתיבת דו"ח אפיון</w:t>
            </w:r>
          </w:p>
        </w:tc>
      </w:tr>
      <w:tr w:rsidR="0001358E" w:rsidRPr="00AA62BB" w14:paraId="4B17B5DD"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F16816"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Pr>
              <w:t>1.4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32DB66"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מחקר וקריאה על הבעיה ופתרונות מוצעים</w:t>
            </w:r>
          </w:p>
        </w:tc>
      </w:tr>
      <w:tr w:rsidR="0001358E" w:rsidRPr="00AA62BB" w14:paraId="5B2A37D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7A8C902"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Pr>
              <w:t>1.5</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3436E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פגישה עם בית החולים וסיור שטח</w:t>
            </w:r>
          </w:p>
        </w:tc>
      </w:tr>
      <w:tr w:rsidR="0001358E" w:rsidRPr="00AA62BB" w14:paraId="24F23FDF" w14:textId="77777777" w:rsidTr="0001358E">
        <w:trPr>
          <w:trHeight w:val="30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AC4435"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Pr>
              <w:t>1.6</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C1AC0D"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בחירת חיישנים</w:t>
            </w:r>
          </w:p>
        </w:tc>
      </w:tr>
      <w:tr w:rsidR="0001358E" w:rsidRPr="00AA62BB" w14:paraId="67B4CEF7"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C891CFC"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Pr>
              <w:t>1.7</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29DA9F"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שליחת טיוטה למנחה</w:t>
            </w:r>
          </w:p>
        </w:tc>
      </w:tr>
      <w:tr w:rsidR="0001358E" w:rsidRPr="00AA62BB" w14:paraId="53265C9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74C554"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C2FB1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עבודה עם החומרה</w:t>
            </w:r>
          </w:p>
        </w:tc>
      </w:tr>
      <w:tr w:rsidR="0001358E" w:rsidRPr="00AA62BB" w14:paraId="6AE5283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1BB0D83"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0214D0"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קבלת החומרה</w:t>
            </w:r>
          </w:p>
        </w:tc>
      </w:tr>
      <w:tr w:rsidR="0001358E" w:rsidRPr="00AA62BB" w14:paraId="6303B47A"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4447660"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7E3D56"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הבנת הדרישות מכל רכיב</w:t>
            </w:r>
          </w:p>
        </w:tc>
      </w:tr>
      <w:tr w:rsidR="0001358E" w:rsidRPr="00AA62BB" w14:paraId="6AB087FD"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02F9AEB"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56EC35"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בדיקת דפי נתונים</w:t>
            </w:r>
          </w:p>
        </w:tc>
      </w:tr>
      <w:tr w:rsidR="0001358E" w:rsidRPr="00AA62BB" w14:paraId="75866180"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15DF3D8"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604D67"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בדיקת התאמה של החומרה לדרישות</w:t>
            </w:r>
          </w:p>
        </w:tc>
      </w:tr>
      <w:tr w:rsidR="0001358E" w:rsidRPr="00AA62BB" w14:paraId="19479B5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5759B8"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2.5</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19C92E"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בנייה ועיצוב תשתית לחומרה</w:t>
            </w:r>
          </w:p>
        </w:tc>
      </w:tr>
      <w:tr w:rsidR="0001358E" w:rsidRPr="00AA62BB" w14:paraId="437CF87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B1E2F57"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2.6</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0B104D"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קבלת אישור רכישת החומרה החסרה</w:t>
            </w:r>
          </w:p>
        </w:tc>
      </w:tr>
      <w:tr w:rsidR="0001358E" w:rsidRPr="00AA62BB" w14:paraId="3A7CC689"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54EAAA"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2.7</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BB3F6B"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קבלת החומרה החסרה</w:t>
            </w:r>
          </w:p>
        </w:tc>
      </w:tr>
      <w:tr w:rsidR="0001358E" w:rsidRPr="00AA62BB" w14:paraId="165CBA63"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D9475D"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93B392"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הפעלת החומרה</w:t>
            </w:r>
          </w:p>
        </w:tc>
      </w:tr>
      <w:tr w:rsidR="0001358E" w:rsidRPr="00AA62BB" w14:paraId="4C1878CB"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E673357"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298677"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הפעלת </w:t>
            </w:r>
            <w:r w:rsidRPr="00AA62BB">
              <w:rPr>
                <w:rFonts w:ascii="David" w:hAnsi="David" w:cs="David"/>
                <w:sz w:val="24"/>
                <w:szCs w:val="24"/>
              </w:rPr>
              <w:t>raspberry pi 3</w:t>
            </w:r>
          </w:p>
        </w:tc>
      </w:tr>
      <w:tr w:rsidR="0001358E" w:rsidRPr="00AA62BB" w14:paraId="2D7F07FA"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DEDD5C"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 xml:space="preserve">3.1.1 </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DEF58D"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אתחול הזיכרון</w:t>
            </w:r>
          </w:p>
        </w:tc>
      </w:tr>
      <w:tr w:rsidR="0001358E" w:rsidRPr="00AA62BB" w14:paraId="7C2A782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D61CEEB"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3.1.2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4C0A0E"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הורדת מערכת ההפעלה לזיכרון</w:t>
            </w:r>
          </w:p>
        </w:tc>
      </w:tr>
      <w:tr w:rsidR="0001358E" w:rsidRPr="00AA62BB" w14:paraId="703FBE1B"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504B6F"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3.1.3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6A9E1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העלאת מערכת ההפעלה ב- </w:t>
            </w:r>
            <w:r w:rsidRPr="00AA62BB">
              <w:rPr>
                <w:rFonts w:ascii="David" w:hAnsi="David" w:cs="David"/>
                <w:sz w:val="24"/>
                <w:szCs w:val="24"/>
              </w:rPr>
              <w:t>raspberry pi 3</w:t>
            </w:r>
          </w:p>
        </w:tc>
      </w:tr>
      <w:tr w:rsidR="0001358E" w:rsidRPr="00AA62BB" w14:paraId="0E4176B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86D0546"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7024D2"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הפעלת </w:t>
            </w:r>
            <w:r w:rsidRPr="00AA62BB">
              <w:rPr>
                <w:rFonts w:ascii="David" w:hAnsi="David" w:cs="David"/>
                <w:sz w:val="24"/>
                <w:szCs w:val="24"/>
              </w:rPr>
              <w:t>raspberry pi 4</w:t>
            </w:r>
          </w:p>
        </w:tc>
      </w:tr>
      <w:tr w:rsidR="0001358E" w:rsidRPr="00AA62BB" w14:paraId="47523F0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0731515"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3.2.1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FC839F"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אתחול הזיכרון</w:t>
            </w:r>
          </w:p>
        </w:tc>
      </w:tr>
      <w:tr w:rsidR="0001358E" w:rsidRPr="00AA62BB" w14:paraId="3754FCE0"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949EEA7"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3.2.2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4554C17"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הורדת מערכת ההפעלה לזיכרון</w:t>
            </w:r>
          </w:p>
        </w:tc>
      </w:tr>
      <w:tr w:rsidR="0001358E" w:rsidRPr="00AA62BB" w14:paraId="07B94C8B"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275F424"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3.2.3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23EFF5"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העלאת מערכת ההפעלה ב- </w:t>
            </w:r>
            <w:r w:rsidRPr="00AA62BB">
              <w:rPr>
                <w:rFonts w:ascii="David" w:hAnsi="David" w:cs="David"/>
                <w:sz w:val="24"/>
                <w:szCs w:val="24"/>
              </w:rPr>
              <w:t>raspberry pi 4</w:t>
            </w:r>
          </w:p>
        </w:tc>
      </w:tr>
      <w:tr w:rsidR="0001358E" w:rsidRPr="00AA62BB" w14:paraId="3C1F7FC2"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BA2F5C"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B7C57A"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הפעלת חיישני סונאר</w:t>
            </w:r>
          </w:p>
        </w:tc>
      </w:tr>
      <w:tr w:rsidR="0001358E" w:rsidRPr="00AA62BB" w14:paraId="070FD84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751649"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3.3.1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E4BC1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בניית קוד לחיישנים</w:t>
            </w:r>
          </w:p>
        </w:tc>
      </w:tr>
      <w:tr w:rsidR="0001358E" w:rsidRPr="00AA62BB" w14:paraId="3B2EED4B" w14:textId="77777777" w:rsidTr="0001358E">
        <w:trPr>
          <w:trHeight w:val="30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5E9F30B"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3.3.2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1DA424"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בדיקות ושיפור הקוד</w:t>
            </w:r>
          </w:p>
        </w:tc>
      </w:tr>
      <w:tr w:rsidR="0001358E" w:rsidRPr="00AA62BB" w14:paraId="65C4A374"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522599"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tl/>
              </w:rPr>
              <w:t>3.3.3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791FC4"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ניסוי חיישנים</w:t>
            </w:r>
          </w:p>
        </w:tc>
      </w:tr>
      <w:tr w:rsidR="0001358E" w:rsidRPr="00AA62BB" w14:paraId="4A10745C"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BF7FB8"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9382DF"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הפעלת המצלמה </w:t>
            </w:r>
          </w:p>
        </w:tc>
      </w:tr>
      <w:tr w:rsidR="0001358E" w:rsidRPr="00AA62BB" w14:paraId="238C298C"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44CD4F8"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3.4.1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2932F5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בניית קוד לזיהוי ברקוד</w:t>
            </w:r>
          </w:p>
        </w:tc>
      </w:tr>
      <w:tr w:rsidR="0001358E" w:rsidRPr="00AA62BB" w14:paraId="21B5C61E"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22ACE3"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3.4.2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4F4FD0"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בדיקות ושיפור הקוד</w:t>
            </w:r>
          </w:p>
        </w:tc>
      </w:tr>
      <w:tr w:rsidR="0001358E" w:rsidRPr="00AA62BB" w14:paraId="7FC9767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7E2192"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3.4.3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DAD27A"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ניסוי מצלמה</w:t>
            </w:r>
          </w:p>
        </w:tc>
      </w:tr>
      <w:tr w:rsidR="0001358E" w:rsidRPr="00AA62BB" w14:paraId="0A8A9C76" w14:textId="77777777" w:rsidTr="0001358E">
        <w:trPr>
          <w:trHeight w:val="7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ED3E0B8"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60D2FA"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דוח התקדמות</w:t>
            </w:r>
          </w:p>
        </w:tc>
      </w:tr>
      <w:tr w:rsidR="0001358E" w:rsidRPr="00AA62BB" w14:paraId="0828CDC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2A113F7"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tl/>
              </w:rPr>
              <w:t>4.1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87ADF0"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מעקב אחר תקלות והתקדמות</w:t>
            </w:r>
          </w:p>
        </w:tc>
      </w:tr>
      <w:tr w:rsidR="0001358E" w:rsidRPr="00AA62BB" w14:paraId="0D7BDCC9"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06AD99B"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2ADD62"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מחקר וקריאת מאמרים נוספים</w:t>
            </w:r>
          </w:p>
        </w:tc>
      </w:tr>
      <w:tr w:rsidR="0001358E" w:rsidRPr="00AA62BB" w14:paraId="5C46DBCA"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D1B8E0"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AE498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יצירת גאנט</w:t>
            </w:r>
          </w:p>
        </w:tc>
      </w:tr>
      <w:tr w:rsidR="0001358E" w:rsidRPr="00AA62BB" w14:paraId="2E57CE6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6AAD06"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87C9474"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כתיבת הדו"ח</w:t>
            </w:r>
          </w:p>
        </w:tc>
      </w:tr>
      <w:tr w:rsidR="0001358E" w:rsidRPr="00AA62BB" w14:paraId="366AED59"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9952777"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4.5</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180454"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שליחת טיוטה למנחה</w:t>
            </w:r>
          </w:p>
        </w:tc>
      </w:tr>
      <w:tr w:rsidR="0001358E" w:rsidRPr="00AA62BB" w14:paraId="6F7161B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203936"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4.6</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3FAA34"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הכנת מצגת</w:t>
            </w:r>
          </w:p>
        </w:tc>
      </w:tr>
      <w:tr w:rsidR="0001358E" w:rsidRPr="00AA62BB" w14:paraId="2ED1379D"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BBE4E45"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lastRenderedPageBreak/>
              <w:t>5</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CD8E1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שיפורי קוד</w:t>
            </w:r>
          </w:p>
        </w:tc>
      </w:tr>
      <w:tr w:rsidR="0001358E" w:rsidRPr="00AA62BB" w14:paraId="564A479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4F567B"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5.1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B57B5C"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 xml:space="preserve">שיפור התמצאות במסלול </w:t>
            </w:r>
          </w:p>
        </w:tc>
      </w:tr>
      <w:tr w:rsidR="0001358E" w:rsidRPr="00AA62BB" w14:paraId="32C9B23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AA785F"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5.2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D8DE0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זיהוי גודל מכשול</w:t>
            </w:r>
          </w:p>
        </w:tc>
      </w:tr>
      <w:tr w:rsidR="0001358E" w:rsidRPr="00AA62BB" w14:paraId="48CAA519"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EC5D5F1"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5.3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AD7E15"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זיהוי מכשול נע ומהירותו</w:t>
            </w:r>
          </w:p>
        </w:tc>
      </w:tr>
      <w:tr w:rsidR="0001358E" w:rsidRPr="00AA62BB" w14:paraId="7D897F5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2C9623"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6</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887F53"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פרוטוקול תקשורת</w:t>
            </w:r>
          </w:p>
        </w:tc>
      </w:tr>
      <w:tr w:rsidR="0001358E" w:rsidRPr="00AA62BB" w14:paraId="0C686E1D"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E75E43"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6.1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17FD9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בחירת פרוטוקול וקריאת חומרים</w:t>
            </w:r>
          </w:p>
        </w:tc>
      </w:tr>
      <w:tr w:rsidR="0001358E" w:rsidRPr="00AA62BB" w14:paraId="703FCA42"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55035D"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6.2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6EBC6F"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קבלת חומרים מאחראי המעבדות</w:t>
            </w:r>
          </w:p>
        </w:tc>
      </w:tr>
      <w:tr w:rsidR="0001358E" w:rsidRPr="00AA62BB" w14:paraId="2AC979D7"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3F414F"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6.3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B94CF0"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כתיבת קוד</w:t>
            </w:r>
          </w:p>
        </w:tc>
      </w:tr>
      <w:tr w:rsidR="0001358E" w:rsidRPr="00AA62BB" w14:paraId="6E08676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E54011A"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6.4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BB0DAC"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סנכרון בין החומרות</w:t>
            </w:r>
          </w:p>
        </w:tc>
      </w:tr>
      <w:tr w:rsidR="0001358E" w:rsidRPr="00AA62BB" w14:paraId="71997814" w14:textId="77777777" w:rsidTr="0001358E">
        <w:trPr>
          <w:trHeight w:val="30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73FE83"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7</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3F7B9A3"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התאמת הפרויקט למיפוי בית החולים</w:t>
            </w:r>
          </w:p>
        </w:tc>
      </w:tr>
      <w:tr w:rsidR="0001358E" w:rsidRPr="00AA62BB" w14:paraId="2FD7DD00"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A09D9D"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tl/>
              </w:rPr>
              <w:t>7.1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7CB5DBC"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שינויי קוד בהתאם לקורדינטות</w:t>
            </w:r>
          </w:p>
        </w:tc>
      </w:tr>
      <w:tr w:rsidR="0001358E" w:rsidRPr="00AA62BB" w14:paraId="1F3694CC"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460B77"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7.2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328C21"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שינויי רזולוציה בהתאם לגובהי התקרות</w:t>
            </w:r>
          </w:p>
        </w:tc>
      </w:tr>
      <w:tr w:rsidR="0001358E" w:rsidRPr="00AA62BB" w14:paraId="23608F3D"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BF7228A"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7.3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F4C61A"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קבלת מיקומי מכשולים קבועים</w:t>
            </w:r>
          </w:p>
        </w:tc>
      </w:tr>
      <w:tr w:rsidR="0001358E" w:rsidRPr="00AA62BB" w14:paraId="231304B8" w14:textId="77777777" w:rsidTr="0001358E">
        <w:trPr>
          <w:trHeight w:val="300"/>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A63EF0D"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7.4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D6A20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הזנת המכשולים בקוד</w:t>
            </w:r>
          </w:p>
        </w:tc>
      </w:tr>
      <w:tr w:rsidR="0001358E" w:rsidRPr="00AA62BB" w14:paraId="02C1B05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A8CB68" w14:textId="77777777" w:rsidR="0001358E" w:rsidRPr="0001358E" w:rsidRDefault="0001358E" w:rsidP="0001358E">
            <w:pPr>
              <w:spacing w:after="0" w:line="240" w:lineRule="auto"/>
              <w:rPr>
                <w:rFonts w:ascii="David" w:eastAsia="Times New Roman" w:hAnsi="David" w:cs="David"/>
                <w:sz w:val="24"/>
                <w:szCs w:val="24"/>
                <w:rtl/>
              </w:rPr>
            </w:pPr>
            <w:r w:rsidRPr="00AA62BB">
              <w:rPr>
                <w:rFonts w:ascii="David" w:hAnsi="David" w:cs="David"/>
                <w:rtl/>
              </w:rPr>
              <w:t>8</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900FFA"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התממשקות עם המודול המקביל</w:t>
            </w:r>
          </w:p>
        </w:tc>
      </w:tr>
      <w:tr w:rsidR="0001358E" w:rsidRPr="00AA62BB" w14:paraId="22345898"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965D6E"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8.1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8B39C7" w14:textId="77777777" w:rsidR="0001358E" w:rsidRPr="0001358E" w:rsidRDefault="0001358E" w:rsidP="0001358E">
            <w:pPr>
              <w:spacing w:after="0" w:line="240" w:lineRule="auto"/>
              <w:jc w:val="right"/>
              <w:rPr>
                <w:rFonts w:ascii="David" w:eastAsia="Times New Roman" w:hAnsi="David" w:cs="David"/>
                <w:sz w:val="24"/>
                <w:szCs w:val="24"/>
              </w:rPr>
            </w:pPr>
            <w:r w:rsidRPr="00AA62BB">
              <w:rPr>
                <w:rFonts w:ascii="David" w:hAnsi="David" w:cs="David"/>
                <w:sz w:val="24"/>
                <w:szCs w:val="24"/>
                <w:rtl/>
              </w:rPr>
              <w:t>סנכרון בין הפרויקטים</w:t>
            </w:r>
          </w:p>
        </w:tc>
      </w:tr>
      <w:tr w:rsidR="0001358E" w:rsidRPr="00AA62BB" w14:paraId="1C1FFA27"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3775C4" w14:textId="77777777" w:rsidR="0001358E" w:rsidRPr="0001358E" w:rsidRDefault="0001358E" w:rsidP="0001358E">
            <w:pPr>
              <w:spacing w:after="0" w:line="240" w:lineRule="auto"/>
              <w:rPr>
                <w:rFonts w:ascii="David" w:eastAsia="Times New Roman" w:hAnsi="David" w:cs="David"/>
                <w:sz w:val="24"/>
                <w:szCs w:val="24"/>
              </w:rPr>
            </w:pPr>
            <w:r w:rsidRPr="00AA62BB">
              <w:rPr>
                <w:rFonts w:ascii="David" w:hAnsi="David" w:cs="David"/>
                <w:rtl/>
              </w:rPr>
              <w:t>8.2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ADC308" w14:textId="77777777" w:rsidR="0001358E" w:rsidRPr="0001358E"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בדיקת פרויקט מלא</w:t>
            </w:r>
          </w:p>
        </w:tc>
      </w:tr>
      <w:tr w:rsidR="0001358E" w:rsidRPr="00AA62BB" w14:paraId="514892F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1CC6165"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9</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C10E25"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התממשקות לתשתיות בית החולים</w:t>
            </w:r>
          </w:p>
        </w:tc>
      </w:tr>
      <w:tr w:rsidR="0001358E" w:rsidRPr="00AA62BB" w14:paraId="1B72E41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3AA1F6"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9.1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6435DB"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קביעת מיקומי הברקודים בבית החולים</w:t>
            </w:r>
          </w:p>
        </w:tc>
      </w:tr>
      <w:tr w:rsidR="0001358E" w:rsidRPr="00AA62BB" w14:paraId="5A16C31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A4C515"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9.2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298D19"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יצירת תשתיות בבית החולים</w:t>
            </w:r>
          </w:p>
        </w:tc>
      </w:tr>
      <w:tr w:rsidR="0001358E" w:rsidRPr="00AA62BB" w14:paraId="751DAD0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46F603"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9.3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58B4D1"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ניסוי המודל במסלול הנסיעה בבית החולים</w:t>
            </w:r>
          </w:p>
        </w:tc>
      </w:tr>
      <w:tr w:rsidR="0001358E" w:rsidRPr="00AA62BB" w14:paraId="702F8994"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E851150"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F5DD17"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יום פרויקטים + הדגמה מעשית</w:t>
            </w:r>
          </w:p>
        </w:tc>
      </w:tr>
      <w:tr w:rsidR="0001358E" w:rsidRPr="00AA62BB" w14:paraId="04AE860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BDE4E1"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10.1</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027E28"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הכנת פוסטר</w:t>
            </w:r>
          </w:p>
        </w:tc>
      </w:tr>
      <w:tr w:rsidR="0001358E" w:rsidRPr="00AA62BB" w14:paraId="25BBB98F"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6583E37"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10.2</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5799FF"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הכנת מצגת</w:t>
            </w:r>
          </w:p>
        </w:tc>
      </w:tr>
      <w:tr w:rsidR="0001358E" w:rsidRPr="00AA62BB" w14:paraId="29D72737"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CA6869"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10.3</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14463B"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הגנות</w:t>
            </w:r>
          </w:p>
        </w:tc>
      </w:tr>
      <w:tr w:rsidR="0001358E" w:rsidRPr="00AA62BB" w14:paraId="241ABD76"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E084465"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10.4</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34A13E"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הכנת ספר פרויקט</w:t>
            </w:r>
          </w:p>
        </w:tc>
      </w:tr>
      <w:tr w:rsidR="0001358E" w:rsidRPr="00AA62BB" w14:paraId="09338675"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0E32DF6"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10.5</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66704E5" w14:textId="77777777" w:rsidR="0001358E" w:rsidRPr="00AA62BB" w:rsidRDefault="0001358E" w:rsidP="0001358E">
            <w:pPr>
              <w:bidi/>
              <w:spacing w:after="0" w:line="240" w:lineRule="auto"/>
              <w:rPr>
                <w:rFonts w:ascii="David" w:eastAsia="Times New Roman" w:hAnsi="David" w:cs="David"/>
                <w:sz w:val="24"/>
                <w:szCs w:val="24"/>
              </w:rPr>
            </w:pPr>
            <w:r w:rsidRPr="00AA62BB">
              <w:rPr>
                <w:rFonts w:ascii="David" w:hAnsi="David" w:cs="David"/>
                <w:sz w:val="24"/>
                <w:szCs w:val="24"/>
                <w:rtl/>
              </w:rPr>
              <w:t>"חזרה גנרלית"</w:t>
            </w:r>
          </w:p>
        </w:tc>
      </w:tr>
      <w:tr w:rsidR="0001358E" w:rsidRPr="00AA62BB" w14:paraId="123ED441" w14:textId="77777777" w:rsidTr="0001358E">
        <w:trPr>
          <w:trHeight w:val="285"/>
        </w:trPr>
        <w:tc>
          <w:tcPr>
            <w:tcW w:w="7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B9F200" w14:textId="77777777" w:rsidR="0001358E" w:rsidRPr="00AA62BB" w:rsidRDefault="0001358E" w:rsidP="0001358E">
            <w:pPr>
              <w:spacing w:after="0" w:line="240" w:lineRule="auto"/>
              <w:rPr>
                <w:rFonts w:ascii="David" w:eastAsia="Times New Roman" w:hAnsi="David" w:cs="David"/>
                <w:sz w:val="24"/>
                <w:szCs w:val="24"/>
              </w:rPr>
            </w:pPr>
            <w:r w:rsidRPr="00AA62BB">
              <w:rPr>
                <w:rFonts w:ascii="David" w:hAnsi="David" w:cs="David"/>
                <w:rtl/>
              </w:rPr>
              <w:t>10.6</w:t>
            </w:r>
          </w:p>
        </w:tc>
        <w:tc>
          <w:tcPr>
            <w:tcW w:w="420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85A605" w14:textId="77777777" w:rsidR="0001358E" w:rsidRPr="00AA62BB" w:rsidRDefault="0001358E" w:rsidP="0001358E">
            <w:pPr>
              <w:keepNext/>
              <w:bidi/>
              <w:spacing w:after="0" w:line="240" w:lineRule="auto"/>
              <w:rPr>
                <w:rFonts w:ascii="David" w:eastAsia="Times New Roman" w:hAnsi="David" w:cs="David"/>
                <w:sz w:val="24"/>
                <w:szCs w:val="24"/>
              </w:rPr>
            </w:pPr>
            <w:r w:rsidRPr="00AA62BB">
              <w:rPr>
                <w:rFonts w:ascii="David" w:hAnsi="David" w:cs="David"/>
                <w:sz w:val="24"/>
                <w:szCs w:val="24"/>
                <w:rtl/>
              </w:rPr>
              <w:t>הגשת הפרויקט</w:t>
            </w:r>
          </w:p>
        </w:tc>
      </w:tr>
    </w:tbl>
    <w:p w14:paraId="0F616B34" w14:textId="77777777" w:rsidR="0001358E" w:rsidRPr="00AA62BB" w:rsidRDefault="0001358E" w:rsidP="0001358E">
      <w:pPr>
        <w:pStyle w:val="a4"/>
        <w:bidi/>
        <w:rPr>
          <w:rFonts w:cs="David"/>
          <w:b w:val="0"/>
          <w:bCs/>
          <w:sz w:val="26"/>
          <w:szCs w:val="26"/>
          <w:highlight w:val="cyan"/>
          <w:rtl/>
        </w:rPr>
      </w:pPr>
      <w:r w:rsidRPr="00AA62BB">
        <w:rPr>
          <w:rFonts w:cs="David"/>
          <w:rtl/>
        </w:rPr>
        <w:t xml:space="preserve">טבלה </w:t>
      </w:r>
      <w:r w:rsidR="00E5350D" w:rsidRPr="00AA62BB">
        <w:rPr>
          <w:rFonts w:cs="David"/>
          <w:rtl/>
        </w:rPr>
        <w:fldChar w:fldCharType="begin"/>
      </w:r>
      <w:r w:rsidRPr="00AA62BB">
        <w:rPr>
          <w:rFonts w:cs="David"/>
          <w:rtl/>
        </w:rPr>
        <w:instrText xml:space="preserve"> </w:instrText>
      </w:r>
      <w:r w:rsidRPr="00AA62BB">
        <w:rPr>
          <w:rFonts w:cs="David"/>
        </w:rPr>
        <w:instrText>SEQ</w:instrText>
      </w:r>
      <w:r w:rsidRPr="00AA62BB">
        <w:rPr>
          <w:rFonts w:cs="David"/>
          <w:rtl/>
        </w:rPr>
        <w:instrText xml:space="preserve"> טבלה \* </w:instrText>
      </w:r>
      <w:r w:rsidRPr="00AA62BB">
        <w:rPr>
          <w:rFonts w:cs="David"/>
        </w:rPr>
        <w:instrText>ARABIC</w:instrText>
      </w:r>
      <w:r w:rsidRPr="00AA62BB">
        <w:rPr>
          <w:rFonts w:cs="David"/>
          <w:rtl/>
        </w:rPr>
        <w:instrText xml:space="preserve"> </w:instrText>
      </w:r>
      <w:r w:rsidR="00E5350D" w:rsidRPr="00AA62BB">
        <w:rPr>
          <w:rFonts w:cs="David"/>
          <w:rtl/>
        </w:rPr>
        <w:fldChar w:fldCharType="separate"/>
      </w:r>
      <w:r w:rsidR="004F2A25" w:rsidRPr="00AA62BB">
        <w:rPr>
          <w:rFonts w:cs="David"/>
          <w:noProof/>
          <w:rtl/>
        </w:rPr>
        <w:t>2</w:t>
      </w:r>
      <w:r w:rsidR="00E5350D" w:rsidRPr="00AA62BB">
        <w:rPr>
          <w:rFonts w:cs="David"/>
          <w:rtl/>
        </w:rPr>
        <w:fldChar w:fldCharType="end"/>
      </w:r>
      <w:r w:rsidRPr="00AA62BB">
        <w:rPr>
          <w:rFonts w:cs="David"/>
          <w:rtl/>
        </w:rPr>
        <w:t>: טבלת משימות</w:t>
      </w:r>
    </w:p>
    <w:p w14:paraId="275A561A" w14:textId="77777777" w:rsidR="00E10280" w:rsidRPr="00AA62BB" w:rsidRDefault="00E10280">
      <w:pPr>
        <w:rPr>
          <w:rFonts w:ascii="David" w:hAnsi="David" w:cs="David"/>
          <w:b/>
          <w:bCs/>
          <w:sz w:val="26"/>
          <w:szCs w:val="26"/>
          <w:rtl/>
        </w:rPr>
      </w:pPr>
      <w:r w:rsidRPr="00AA62BB">
        <w:rPr>
          <w:rFonts w:ascii="David" w:hAnsi="David" w:cs="David"/>
          <w:b/>
          <w:bCs/>
          <w:sz w:val="26"/>
          <w:szCs w:val="26"/>
          <w:rtl/>
        </w:rPr>
        <w:br w:type="page"/>
      </w:r>
    </w:p>
    <w:p w14:paraId="4FA5DD5D" w14:textId="1BCE86F6" w:rsidR="00610788" w:rsidRPr="00AA62BB" w:rsidRDefault="001C0FB3" w:rsidP="00610788">
      <w:pPr>
        <w:pStyle w:val="a6"/>
        <w:numPr>
          <w:ilvl w:val="0"/>
          <w:numId w:val="22"/>
        </w:numPr>
        <w:bidi/>
        <w:spacing w:line="276" w:lineRule="auto"/>
        <w:outlineLvl w:val="0"/>
        <w:rPr>
          <w:rFonts w:ascii="David" w:eastAsia="Times New Roman" w:hAnsi="David" w:cs="David"/>
          <w:sz w:val="24"/>
          <w:szCs w:val="24"/>
        </w:rPr>
      </w:pPr>
      <w:bookmarkStart w:id="458" w:name="_Toc157643160"/>
      <w:r w:rsidRPr="00AA62BB">
        <w:rPr>
          <w:rFonts w:ascii="David" w:hAnsi="David" w:cs="David"/>
          <w:b/>
          <w:bCs/>
          <w:sz w:val="28"/>
          <w:szCs w:val="28"/>
          <w:rtl/>
        </w:rPr>
        <w:lastRenderedPageBreak/>
        <w:t>מבט לעתיד – הצעות לשיפור הפרויקט</w:t>
      </w:r>
      <w:bookmarkEnd w:id="458"/>
      <w:r w:rsidR="000C4AC9" w:rsidRPr="00AA62BB">
        <w:rPr>
          <w:rFonts w:ascii="David" w:hAnsi="David" w:cs="David"/>
          <w:b/>
          <w:bCs/>
          <w:sz w:val="28"/>
          <w:szCs w:val="28"/>
          <w:rtl/>
        </w:rPr>
        <w:t xml:space="preserve"> </w:t>
      </w:r>
    </w:p>
    <w:p w14:paraId="292A2249" w14:textId="77777777" w:rsidR="00610788" w:rsidRPr="00AA62BB" w:rsidRDefault="00AA4B90" w:rsidP="0001358E">
      <w:pPr>
        <w:pStyle w:val="a6"/>
        <w:bidi/>
        <w:spacing w:line="276" w:lineRule="auto"/>
        <w:ind w:left="360"/>
        <w:jc w:val="both"/>
        <w:rPr>
          <w:rFonts w:ascii="David" w:eastAsia="Times New Roman" w:hAnsi="David" w:cs="David"/>
          <w:sz w:val="24"/>
          <w:szCs w:val="24"/>
        </w:rPr>
      </w:pPr>
      <w:r w:rsidRPr="00AA62BB">
        <w:rPr>
          <w:rFonts w:ascii="David" w:eastAsia="Times New Roman" w:hAnsi="David" w:cs="David"/>
          <w:sz w:val="24"/>
          <w:szCs w:val="24"/>
          <w:rtl/>
        </w:rPr>
        <w:t>יכולות שניתן לש</w:t>
      </w:r>
      <w:r w:rsidR="00E10280" w:rsidRPr="00AA62BB">
        <w:rPr>
          <w:rFonts w:ascii="David" w:eastAsia="Times New Roman" w:hAnsi="David" w:cs="David"/>
          <w:sz w:val="24"/>
          <w:szCs w:val="24"/>
          <w:rtl/>
        </w:rPr>
        <w:t>פר:</w:t>
      </w:r>
    </w:p>
    <w:p w14:paraId="50721AC4" w14:textId="77777777" w:rsidR="00610788" w:rsidRPr="00AA62BB" w:rsidRDefault="00AA4B90" w:rsidP="0001358E">
      <w:pPr>
        <w:pStyle w:val="a6"/>
        <w:numPr>
          <w:ilvl w:val="0"/>
          <w:numId w:val="26"/>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מכשולים: ניתן לשפר את יכולת גילוי המכשולים ע"י קניית חיישן שסורק את המכשולים הניצבים בפני הכיסא 360 מעלות סביב הכיסא.</w:t>
      </w:r>
    </w:p>
    <w:p w14:paraId="4479BFA6" w14:textId="77777777" w:rsidR="00610788" w:rsidRPr="00AA62BB" w:rsidRDefault="00AA4B90" w:rsidP="0001358E">
      <w:pPr>
        <w:pStyle w:val="a6"/>
        <w:numPr>
          <w:ilvl w:val="0"/>
          <w:numId w:val="26"/>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מצלמה: ניתן לשפר את יכולת זיהוי הברקוד ע"י קניית מצלמה עם רזולוציה הרבה יותר גבוהה כדי לזהות ברקוד ממרחק גדול יותר, לדוגמה: תקרה גבוהה מ2 מטר.</w:t>
      </w:r>
    </w:p>
    <w:p w14:paraId="0DBA131B" w14:textId="77777777" w:rsidR="00610788" w:rsidRPr="00AA62BB" w:rsidRDefault="00AA4B90" w:rsidP="0001358E">
      <w:pPr>
        <w:pStyle w:val="a6"/>
        <w:numPr>
          <w:ilvl w:val="0"/>
          <w:numId w:val="26"/>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פתיחת דלתות: ניתן לשפר את תנועת הכיסא בתוך בית החולים שלא יהיה רק מחדר לחדר אלא גם כניסה לאותו חדר שבו אמור המטופל לקבל טיפול ע"י מערכת שתוכל לפתוח דלתות אוטומטית. </w:t>
      </w:r>
    </w:p>
    <w:p w14:paraId="367BB772" w14:textId="77777777" w:rsidR="00E10280" w:rsidRPr="00AA62BB" w:rsidRDefault="00E10280" w:rsidP="00E10280">
      <w:pPr>
        <w:pStyle w:val="a6"/>
        <w:numPr>
          <w:ilvl w:val="0"/>
          <w:numId w:val="26"/>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מעבר בין דלתות הנפתחות אוטומטית/ כניסה ויציאה ממעלית.</w:t>
      </w:r>
    </w:p>
    <w:p w14:paraId="43395293" w14:textId="77777777" w:rsidR="00AA4B90" w:rsidRPr="00AA62BB" w:rsidRDefault="00AA4B90" w:rsidP="0001358E">
      <w:pPr>
        <w:bidi/>
        <w:spacing w:line="276" w:lineRule="auto"/>
        <w:ind w:left="360"/>
        <w:jc w:val="both"/>
        <w:rPr>
          <w:rFonts w:ascii="David" w:eastAsia="Times New Roman" w:hAnsi="David" w:cs="David"/>
          <w:sz w:val="24"/>
          <w:szCs w:val="24"/>
          <w:rtl/>
        </w:rPr>
      </w:pPr>
      <w:r w:rsidRPr="00AA62BB">
        <w:rPr>
          <w:rFonts w:ascii="David" w:eastAsia="Times New Roman" w:hAnsi="David" w:cs="David"/>
          <w:sz w:val="24"/>
          <w:szCs w:val="24"/>
          <w:rtl/>
        </w:rPr>
        <w:t>הפרויקט שלנו עוסק בהפחתה בעומס מהעבודה של הסניטרים, כ</w:t>
      </w:r>
      <w:r w:rsidR="00E10280" w:rsidRPr="00AA62BB">
        <w:rPr>
          <w:rFonts w:ascii="David" w:eastAsia="Times New Roman" w:hAnsi="David" w:cs="David"/>
          <w:sz w:val="24"/>
          <w:szCs w:val="24"/>
          <w:rtl/>
        </w:rPr>
        <w:t>ל רעיון יביא</w:t>
      </w:r>
      <w:r w:rsidRPr="00AA62BB">
        <w:rPr>
          <w:rFonts w:ascii="David" w:eastAsia="Times New Roman" w:hAnsi="David" w:cs="David"/>
          <w:sz w:val="24"/>
          <w:szCs w:val="24"/>
          <w:rtl/>
        </w:rPr>
        <w:t xml:space="preserve"> להפחתת העומס, </w:t>
      </w:r>
      <w:r w:rsidR="00E10280" w:rsidRPr="00AA62BB">
        <w:rPr>
          <w:rFonts w:ascii="David" w:eastAsia="Times New Roman" w:hAnsi="David" w:cs="David"/>
          <w:sz w:val="24"/>
          <w:szCs w:val="24"/>
          <w:rtl/>
        </w:rPr>
        <w:t>ו</w:t>
      </w:r>
      <w:r w:rsidRPr="00AA62BB">
        <w:rPr>
          <w:rFonts w:ascii="David" w:eastAsia="Times New Roman" w:hAnsi="David" w:cs="David"/>
          <w:sz w:val="24"/>
          <w:szCs w:val="24"/>
          <w:rtl/>
        </w:rPr>
        <w:t>כך נוכל לשפר את מתן הטיפול במטופלים.</w:t>
      </w:r>
    </w:p>
    <w:p w14:paraId="0921BA28" w14:textId="77777777" w:rsidR="00E10280" w:rsidRPr="00AA62BB" w:rsidRDefault="00E10280">
      <w:pPr>
        <w:rPr>
          <w:rFonts w:ascii="David" w:hAnsi="David" w:cs="David"/>
          <w:sz w:val="24"/>
          <w:szCs w:val="24"/>
          <w:rtl/>
        </w:rPr>
      </w:pPr>
      <w:r w:rsidRPr="00AA62BB">
        <w:rPr>
          <w:rFonts w:ascii="David" w:hAnsi="David" w:cs="David"/>
          <w:sz w:val="24"/>
          <w:szCs w:val="24"/>
          <w:rtl/>
        </w:rPr>
        <w:br w:type="page"/>
      </w:r>
    </w:p>
    <w:p w14:paraId="6DEF4175" w14:textId="77777777" w:rsidR="00D952B6" w:rsidRPr="00AA62BB" w:rsidRDefault="00D952B6" w:rsidP="008604B2">
      <w:pPr>
        <w:pStyle w:val="a6"/>
        <w:numPr>
          <w:ilvl w:val="0"/>
          <w:numId w:val="22"/>
        </w:numPr>
        <w:bidi/>
        <w:spacing w:line="480" w:lineRule="auto"/>
        <w:outlineLvl w:val="0"/>
        <w:rPr>
          <w:rFonts w:ascii="David" w:hAnsi="David" w:cs="David"/>
          <w:b/>
          <w:bCs/>
          <w:sz w:val="28"/>
          <w:szCs w:val="28"/>
        </w:rPr>
      </w:pPr>
      <w:bookmarkStart w:id="459" w:name="_Toc157643161"/>
      <w:r w:rsidRPr="00AA62BB">
        <w:rPr>
          <w:rFonts w:ascii="David" w:hAnsi="David" w:cs="David"/>
          <w:b/>
          <w:bCs/>
          <w:sz w:val="28"/>
          <w:szCs w:val="28"/>
          <w:rtl/>
        </w:rPr>
        <w:lastRenderedPageBreak/>
        <w:t>נספחים</w:t>
      </w:r>
      <w:bookmarkEnd w:id="459"/>
    </w:p>
    <w:p w14:paraId="0EAF16CC" w14:textId="77777777" w:rsidR="00D31BCA" w:rsidRPr="00AA62BB" w:rsidRDefault="00D31BCA" w:rsidP="008604B2">
      <w:pPr>
        <w:pStyle w:val="a6"/>
        <w:bidi/>
        <w:spacing w:line="480" w:lineRule="auto"/>
        <w:ind w:left="360"/>
        <w:rPr>
          <w:rFonts w:ascii="David" w:hAnsi="David" w:cs="David"/>
          <w:sz w:val="24"/>
          <w:szCs w:val="24"/>
          <w:rtl/>
        </w:rPr>
      </w:pPr>
      <w:r w:rsidRPr="00AA62BB">
        <w:rPr>
          <w:rFonts w:ascii="David" w:hAnsi="David" w:cs="David"/>
          <w:sz w:val="24"/>
          <w:szCs w:val="24"/>
          <w:rtl/>
        </w:rPr>
        <w:t>נספח א: סכמת בלוקים</w:t>
      </w:r>
    </w:p>
    <w:p w14:paraId="6E0A5C29" w14:textId="77777777" w:rsidR="00D31BCA" w:rsidRPr="00AA62BB" w:rsidRDefault="00D31BCA" w:rsidP="008604B2">
      <w:pPr>
        <w:pStyle w:val="a6"/>
        <w:bidi/>
        <w:spacing w:line="480" w:lineRule="auto"/>
        <w:ind w:left="360"/>
        <w:rPr>
          <w:rFonts w:ascii="David" w:hAnsi="David" w:cs="David"/>
          <w:sz w:val="24"/>
          <w:szCs w:val="24"/>
          <w:rtl/>
        </w:rPr>
      </w:pPr>
      <w:r w:rsidRPr="00AA62BB">
        <w:rPr>
          <w:rFonts w:ascii="David" w:hAnsi="David" w:cs="David"/>
          <w:sz w:val="24"/>
          <w:szCs w:val="24"/>
          <w:rtl/>
        </w:rPr>
        <w:t>נספח ב: קוד קליברציה למצלמה</w:t>
      </w:r>
    </w:p>
    <w:p w14:paraId="1E7E78BF"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hAnsi="David" w:cs="David"/>
          <w:sz w:val="24"/>
          <w:szCs w:val="24"/>
          <w:rtl/>
        </w:rPr>
        <w:t xml:space="preserve">נספח ג: </w:t>
      </w:r>
      <w:r w:rsidRPr="00AA62BB">
        <w:rPr>
          <w:rFonts w:ascii="David" w:eastAsia="Times New Roman" w:hAnsi="David" w:cs="David"/>
          <w:sz w:val="24"/>
          <w:szCs w:val="24"/>
          <w:rtl/>
        </w:rPr>
        <w:t xml:space="preserve">חישוב המרחק והזווית שבו הכיסא נמצא מהברקוד </w:t>
      </w:r>
    </w:p>
    <w:p w14:paraId="74EB07EF"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נספח ד: פונקציה לחישוב נקודת ציון של הכסא</w:t>
      </w:r>
    </w:p>
    <w:p w14:paraId="779C3FC7"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נספח ה: פונקציה ליצירת המפה והדפסתה בזמן אמת</w:t>
      </w:r>
    </w:p>
    <w:p w14:paraId="40479B1F"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נספח ו: פונקציה לחישוב מרחקי המכשולים מהחיישנים</w:t>
      </w:r>
    </w:p>
    <w:p w14:paraId="1616C869"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 xml:space="preserve">נספח ז: הפונקציה הראשית שמפעילה את כל הפונקציות </w:t>
      </w:r>
    </w:p>
    <w:p w14:paraId="031316F3"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 xml:space="preserve">נספח ח: טבלת מדידות ניסוי חיישנים </w:t>
      </w:r>
    </w:p>
    <w:p w14:paraId="0E64219A" w14:textId="77777777" w:rsidR="00D31BCA" w:rsidRPr="00AA62BB" w:rsidRDefault="00D31BCA" w:rsidP="008604B2">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 xml:space="preserve">נספח ט: טבלת מדידות ניסוי מצלמה </w:t>
      </w:r>
    </w:p>
    <w:p w14:paraId="3269C2B4" w14:textId="77777777" w:rsidR="00D51CA6" w:rsidRPr="00AA62BB" w:rsidRDefault="00D51CA6" w:rsidP="00D51CA6">
      <w:pPr>
        <w:pStyle w:val="a6"/>
        <w:bidi/>
        <w:spacing w:line="480" w:lineRule="auto"/>
        <w:ind w:left="360"/>
        <w:rPr>
          <w:rFonts w:ascii="David" w:eastAsia="Times New Roman" w:hAnsi="David" w:cs="David"/>
          <w:sz w:val="24"/>
          <w:szCs w:val="24"/>
          <w:rtl/>
        </w:rPr>
      </w:pPr>
      <w:r w:rsidRPr="00AA62BB">
        <w:rPr>
          <w:rFonts w:ascii="David" w:eastAsia="Times New Roman" w:hAnsi="David" w:cs="David"/>
          <w:sz w:val="24"/>
          <w:szCs w:val="24"/>
          <w:rtl/>
        </w:rPr>
        <w:t>נספח י: רשימת מקורות</w:t>
      </w:r>
    </w:p>
    <w:p w14:paraId="1E5F2EE3" w14:textId="77777777" w:rsidR="00D31BCA" w:rsidRPr="00AA62BB" w:rsidRDefault="00D31BCA" w:rsidP="00D31BCA">
      <w:pPr>
        <w:pStyle w:val="a6"/>
        <w:bidi/>
        <w:spacing w:line="276" w:lineRule="auto"/>
        <w:ind w:left="360"/>
        <w:rPr>
          <w:rFonts w:ascii="David" w:eastAsia="Times New Roman" w:hAnsi="David" w:cs="David"/>
          <w:sz w:val="24"/>
          <w:szCs w:val="24"/>
          <w:rtl/>
        </w:rPr>
      </w:pPr>
    </w:p>
    <w:p w14:paraId="4496767C" w14:textId="77777777" w:rsidR="00D31BCA" w:rsidRPr="00AA62BB" w:rsidRDefault="00D31BCA" w:rsidP="00D31BCA">
      <w:pPr>
        <w:pStyle w:val="a6"/>
        <w:bidi/>
        <w:spacing w:line="276" w:lineRule="auto"/>
        <w:ind w:left="360"/>
        <w:rPr>
          <w:rFonts w:ascii="David" w:eastAsia="Times New Roman" w:hAnsi="David" w:cs="David"/>
          <w:sz w:val="24"/>
          <w:szCs w:val="24"/>
          <w:rtl/>
        </w:rPr>
      </w:pPr>
    </w:p>
    <w:p w14:paraId="5B4C397A" w14:textId="77777777" w:rsidR="00D31BCA" w:rsidRPr="00AA62BB" w:rsidRDefault="00D31BCA" w:rsidP="00D31BCA">
      <w:pPr>
        <w:pStyle w:val="a6"/>
        <w:bidi/>
        <w:spacing w:line="276" w:lineRule="auto"/>
        <w:ind w:left="360"/>
        <w:rPr>
          <w:rFonts w:ascii="David" w:eastAsia="Times New Roman" w:hAnsi="David" w:cs="David"/>
          <w:sz w:val="24"/>
          <w:szCs w:val="24"/>
          <w:rtl/>
        </w:rPr>
      </w:pPr>
    </w:p>
    <w:p w14:paraId="1645F3A3" w14:textId="77777777" w:rsidR="00D31BCA" w:rsidRPr="00AA62BB" w:rsidRDefault="00D31BCA" w:rsidP="00D31BCA">
      <w:pPr>
        <w:pStyle w:val="a6"/>
        <w:bidi/>
        <w:spacing w:line="276" w:lineRule="auto"/>
        <w:ind w:left="360"/>
        <w:rPr>
          <w:rFonts w:ascii="David" w:eastAsia="Times New Roman" w:hAnsi="David" w:cs="David"/>
          <w:sz w:val="24"/>
          <w:szCs w:val="24"/>
          <w:rtl/>
        </w:rPr>
      </w:pPr>
    </w:p>
    <w:p w14:paraId="14A0606D" w14:textId="77777777" w:rsidR="000A7730" w:rsidRPr="00AA62BB" w:rsidRDefault="000A7730" w:rsidP="005672A5">
      <w:pPr>
        <w:bidi/>
        <w:spacing w:line="276" w:lineRule="auto"/>
        <w:contextualSpacing/>
        <w:rPr>
          <w:rFonts w:ascii="David" w:hAnsi="David" w:cs="David"/>
          <w:sz w:val="24"/>
          <w:szCs w:val="24"/>
          <w:rtl/>
        </w:rPr>
      </w:pPr>
    </w:p>
    <w:p w14:paraId="679FEF84" w14:textId="77777777" w:rsidR="000A7730" w:rsidRPr="00AA62BB" w:rsidRDefault="000A7730" w:rsidP="005672A5">
      <w:pPr>
        <w:bidi/>
        <w:spacing w:line="276" w:lineRule="auto"/>
        <w:contextualSpacing/>
        <w:rPr>
          <w:rFonts w:ascii="David" w:hAnsi="David" w:cs="David"/>
          <w:sz w:val="24"/>
          <w:szCs w:val="24"/>
          <w:rtl/>
        </w:rPr>
      </w:pPr>
    </w:p>
    <w:p w14:paraId="7DB48473" w14:textId="77777777" w:rsidR="000A7730" w:rsidRPr="00AA62BB" w:rsidRDefault="000A7730" w:rsidP="005672A5">
      <w:pPr>
        <w:bidi/>
        <w:spacing w:line="276" w:lineRule="auto"/>
        <w:contextualSpacing/>
        <w:rPr>
          <w:rFonts w:ascii="David" w:hAnsi="David" w:cs="David"/>
          <w:sz w:val="24"/>
          <w:szCs w:val="24"/>
          <w:rtl/>
        </w:rPr>
      </w:pPr>
    </w:p>
    <w:p w14:paraId="114A2664" w14:textId="77777777" w:rsidR="000A7730" w:rsidRPr="00AA62BB" w:rsidRDefault="000A7730" w:rsidP="005672A5">
      <w:pPr>
        <w:bidi/>
        <w:spacing w:line="276" w:lineRule="auto"/>
        <w:contextualSpacing/>
        <w:rPr>
          <w:rFonts w:ascii="David" w:hAnsi="David" w:cs="David"/>
          <w:sz w:val="24"/>
          <w:szCs w:val="24"/>
          <w:rtl/>
        </w:rPr>
      </w:pPr>
    </w:p>
    <w:p w14:paraId="64AF927B" w14:textId="77777777" w:rsidR="000A7730" w:rsidRPr="00AA62BB" w:rsidRDefault="000A7730" w:rsidP="005672A5">
      <w:pPr>
        <w:bidi/>
        <w:spacing w:line="276" w:lineRule="auto"/>
        <w:contextualSpacing/>
        <w:rPr>
          <w:rFonts w:ascii="David" w:hAnsi="David" w:cs="David"/>
          <w:sz w:val="24"/>
          <w:szCs w:val="24"/>
          <w:rtl/>
        </w:rPr>
      </w:pPr>
    </w:p>
    <w:p w14:paraId="3E9375D0" w14:textId="77777777" w:rsidR="000A7730" w:rsidRPr="00AA62BB" w:rsidRDefault="000A7730" w:rsidP="005672A5">
      <w:pPr>
        <w:bidi/>
        <w:spacing w:line="276" w:lineRule="auto"/>
        <w:contextualSpacing/>
        <w:rPr>
          <w:rFonts w:ascii="David" w:hAnsi="David" w:cs="David"/>
          <w:sz w:val="24"/>
          <w:szCs w:val="24"/>
          <w:rtl/>
        </w:rPr>
      </w:pPr>
    </w:p>
    <w:p w14:paraId="3A1B9371" w14:textId="77777777" w:rsidR="000A7730" w:rsidRPr="00AA62BB" w:rsidRDefault="000A7730" w:rsidP="005672A5">
      <w:pPr>
        <w:bidi/>
        <w:spacing w:line="276" w:lineRule="auto"/>
        <w:contextualSpacing/>
        <w:rPr>
          <w:rFonts w:ascii="David" w:hAnsi="David" w:cs="David"/>
          <w:sz w:val="24"/>
          <w:szCs w:val="24"/>
          <w:rtl/>
        </w:rPr>
      </w:pPr>
    </w:p>
    <w:p w14:paraId="4EF41896" w14:textId="77777777" w:rsidR="000A7730" w:rsidRPr="00AA62BB" w:rsidRDefault="000A7730" w:rsidP="005672A5">
      <w:pPr>
        <w:bidi/>
        <w:spacing w:line="276" w:lineRule="auto"/>
        <w:contextualSpacing/>
        <w:rPr>
          <w:rFonts w:ascii="David" w:hAnsi="David" w:cs="David"/>
          <w:sz w:val="24"/>
          <w:szCs w:val="24"/>
          <w:rtl/>
        </w:rPr>
      </w:pPr>
    </w:p>
    <w:p w14:paraId="056017B9" w14:textId="77777777" w:rsidR="000A7730" w:rsidRPr="00AA62BB" w:rsidRDefault="000A7730" w:rsidP="005672A5">
      <w:pPr>
        <w:bidi/>
        <w:spacing w:line="276" w:lineRule="auto"/>
        <w:contextualSpacing/>
        <w:rPr>
          <w:rFonts w:ascii="David" w:hAnsi="David" w:cs="David"/>
          <w:sz w:val="24"/>
          <w:szCs w:val="24"/>
          <w:rtl/>
        </w:rPr>
      </w:pPr>
    </w:p>
    <w:p w14:paraId="527AD6E4" w14:textId="77777777" w:rsidR="000A7730" w:rsidRPr="00AA62BB" w:rsidRDefault="000A7730" w:rsidP="005672A5">
      <w:pPr>
        <w:bidi/>
        <w:spacing w:line="276" w:lineRule="auto"/>
        <w:contextualSpacing/>
        <w:rPr>
          <w:rFonts w:ascii="David" w:hAnsi="David" w:cs="David"/>
          <w:sz w:val="24"/>
          <w:szCs w:val="24"/>
          <w:rtl/>
        </w:rPr>
      </w:pPr>
    </w:p>
    <w:p w14:paraId="4D92DBFE" w14:textId="77777777" w:rsidR="000A7730" w:rsidRPr="00AA62BB" w:rsidRDefault="000A7730" w:rsidP="005672A5">
      <w:pPr>
        <w:bidi/>
        <w:spacing w:line="276" w:lineRule="auto"/>
        <w:contextualSpacing/>
        <w:rPr>
          <w:rFonts w:ascii="David" w:hAnsi="David" w:cs="David"/>
          <w:sz w:val="24"/>
          <w:szCs w:val="24"/>
          <w:rtl/>
        </w:rPr>
      </w:pPr>
    </w:p>
    <w:p w14:paraId="160E8015" w14:textId="77777777" w:rsidR="000A7730" w:rsidRPr="00AA62BB" w:rsidRDefault="000A7730" w:rsidP="005672A5">
      <w:pPr>
        <w:bidi/>
        <w:spacing w:line="276" w:lineRule="auto"/>
        <w:contextualSpacing/>
        <w:rPr>
          <w:rFonts w:ascii="David" w:hAnsi="David" w:cs="David"/>
          <w:sz w:val="24"/>
          <w:szCs w:val="24"/>
          <w:rtl/>
        </w:rPr>
      </w:pPr>
    </w:p>
    <w:p w14:paraId="4554732E" w14:textId="77777777" w:rsidR="000A7730" w:rsidRPr="00AA62BB" w:rsidRDefault="000A7730" w:rsidP="005672A5">
      <w:pPr>
        <w:bidi/>
        <w:spacing w:line="276" w:lineRule="auto"/>
        <w:contextualSpacing/>
        <w:rPr>
          <w:rFonts w:ascii="David" w:hAnsi="David" w:cs="David"/>
          <w:sz w:val="24"/>
          <w:szCs w:val="24"/>
          <w:rtl/>
        </w:rPr>
      </w:pPr>
    </w:p>
    <w:p w14:paraId="53D38579" w14:textId="77777777" w:rsidR="000A7730" w:rsidRPr="00AA62BB" w:rsidRDefault="000A7730" w:rsidP="005672A5">
      <w:pPr>
        <w:bidi/>
        <w:spacing w:line="276" w:lineRule="auto"/>
        <w:contextualSpacing/>
        <w:rPr>
          <w:rFonts w:ascii="David" w:hAnsi="David" w:cs="David"/>
          <w:sz w:val="24"/>
          <w:szCs w:val="24"/>
          <w:rtl/>
        </w:rPr>
      </w:pPr>
    </w:p>
    <w:p w14:paraId="74B46405" w14:textId="77777777" w:rsidR="000A7730" w:rsidRPr="00AA62BB" w:rsidRDefault="000A7730" w:rsidP="005672A5">
      <w:pPr>
        <w:bidi/>
        <w:spacing w:line="276" w:lineRule="auto"/>
        <w:contextualSpacing/>
        <w:rPr>
          <w:rFonts w:ascii="David" w:hAnsi="David" w:cs="David"/>
          <w:sz w:val="24"/>
          <w:szCs w:val="24"/>
          <w:rtl/>
        </w:rPr>
      </w:pPr>
    </w:p>
    <w:p w14:paraId="476E17B1" w14:textId="77777777" w:rsidR="000A7730" w:rsidRPr="00AA62BB" w:rsidRDefault="000A7730" w:rsidP="005672A5">
      <w:pPr>
        <w:bidi/>
        <w:spacing w:line="276" w:lineRule="auto"/>
        <w:contextualSpacing/>
        <w:rPr>
          <w:rFonts w:ascii="David" w:hAnsi="David" w:cs="David"/>
          <w:sz w:val="24"/>
          <w:szCs w:val="24"/>
          <w:rtl/>
        </w:rPr>
      </w:pPr>
    </w:p>
    <w:p w14:paraId="658FAF26" w14:textId="77777777" w:rsidR="000A7730" w:rsidRPr="00AA62BB" w:rsidRDefault="000A7730" w:rsidP="005672A5">
      <w:pPr>
        <w:bidi/>
        <w:spacing w:line="276" w:lineRule="auto"/>
        <w:contextualSpacing/>
        <w:rPr>
          <w:rFonts w:ascii="David" w:hAnsi="David" w:cs="David"/>
          <w:sz w:val="24"/>
          <w:szCs w:val="24"/>
          <w:rtl/>
        </w:rPr>
      </w:pPr>
    </w:p>
    <w:p w14:paraId="543F3A71" w14:textId="77777777" w:rsidR="000A7730" w:rsidRPr="00AA62BB" w:rsidRDefault="000A7730" w:rsidP="005672A5">
      <w:pPr>
        <w:bidi/>
        <w:spacing w:line="276" w:lineRule="auto"/>
        <w:contextualSpacing/>
        <w:rPr>
          <w:rFonts w:ascii="David" w:hAnsi="David" w:cs="David"/>
          <w:sz w:val="24"/>
          <w:szCs w:val="24"/>
          <w:rtl/>
        </w:rPr>
      </w:pPr>
    </w:p>
    <w:p w14:paraId="18B1E1A3" w14:textId="77777777" w:rsidR="000A7730" w:rsidRPr="00AA62BB" w:rsidRDefault="000A7730" w:rsidP="005672A5">
      <w:pPr>
        <w:bidi/>
        <w:spacing w:line="276" w:lineRule="auto"/>
        <w:contextualSpacing/>
        <w:rPr>
          <w:rFonts w:ascii="David" w:hAnsi="David" w:cs="David"/>
          <w:sz w:val="24"/>
          <w:szCs w:val="24"/>
          <w:rtl/>
        </w:rPr>
      </w:pPr>
    </w:p>
    <w:p w14:paraId="7B29E2DB" w14:textId="77777777" w:rsidR="000A7730" w:rsidRPr="00AA62BB" w:rsidRDefault="000A7730" w:rsidP="005672A5">
      <w:pPr>
        <w:bidi/>
        <w:spacing w:line="276" w:lineRule="auto"/>
        <w:contextualSpacing/>
        <w:rPr>
          <w:rFonts w:ascii="David" w:hAnsi="David" w:cs="David"/>
          <w:sz w:val="24"/>
          <w:szCs w:val="24"/>
          <w:rtl/>
        </w:rPr>
      </w:pPr>
    </w:p>
    <w:p w14:paraId="10F0F80D" w14:textId="77777777" w:rsidR="000A7730" w:rsidRPr="00AA62BB" w:rsidRDefault="000A7730" w:rsidP="005672A5">
      <w:pPr>
        <w:bidi/>
        <w:spacing w:line="276" w:lineRule="auto"/>
        <w:contextualSpacing/>
        <w:rPr>
          <w:rFonts w:ascii="David" w:hAnsi="David" w:cs="David"/>
          <w:sz w:val="24"/>
          <w:szCs w:val="24"/>
          <w:rtl/>
        </w:rPr>
      </w:pPr>
    </w:p>
    <w:p w14:paraId="0768D462" w14:textId="77777777" w:rsidR="000A7730" w:rsidRPr="00AA62BB" w:rsidRDefault="000A7730" w:rsidP="005672A5">
      <w:pPr>
        <w:bidi/>
        <w:spacing w:line="276" w:lineRule="auto"/>
        <w:contextualSpacing/>
        <w:rPr>
          <w:rFonts w:ascii="David" w:hAnsi="David" w:cs="David"/>
          <w:sz w:val="24"/>
          <w:szCs w:val="24"/>
          <w:rtl/>
        </w:rPr>
      </w:pPr>
    </w:p>
    <w:p w14:paraId="5BA855EB" w14:textId="77777777" w:rsidR="000A7730" w:rsidRPr="00AA62BB" w:rsidRDefault="000A7730" w:rsidP="005672A5">
      <w:pPr>
        <w:bidi/>
        <w:spacing w:line="276" w:lineRule="auto"/>
        <w:contextualSpacing/>
        <w:rPr>
          <w:rFonts w:ascii="David" w:hAnsi="David" w:cs="David"/>
          <w:sz w:val="24"/>
          <w:szCs w:val="24"/>
          <w:rtl/>
        </w:rPr>
      </w:pPr>
    </w:p>
    <w:p w14:paraId="63F4F98D" w14:textId="77777777" w:rsidR="000A7730" w:rsidRPr="00AA62BB" w:rsidRDefault="000A7730" w:rsidP="005672A5">
      <w:pPr>
        <w:bidi/>
        <w:spacing w:line="276" w:lineRule="auto"/>
        <w:contextualSpacing/>
        <w:rPr>
          <w:rFonts w:ascii="David" w:hAnsi="David" w:cs="David"/>
          <w:sz w:val="24"/>
          <w:szCs w:val="24"/>
          <w:rtl/>
        </w:rPr>
      </w:pPr>
    </w:p>
    <w:p w14:paraId="4816869D" w14:textId="77777777" w:rsidR="000A7730" w:rsidRPr="00AA62BB" w:rsidRDefault="000A7730" w:rsidP="008604B2">
      <w:pPr>
        <w:pStyle w:val="a6"/>
        <w:numPr>
          <w:ilvl w:val="0"/>
          <w:numId w:val="27"/>
        </w:numPr>
        <w:bidi/>
        <w:spacing w:line="276" w:lineRule="auto"/>
        <w:rPr>
          <w:rFonts w:ascii="David" w:hAnsi="David" w:cs="David"/>
          <w:b/>
          <w:bCs/>
          <w:sz w:val="26"/>
          <w:szCs w:val="26"/>
          <w:rtl/>
        </w:rPr>
      </w:pPr>
      <w:r w:rsidRPr="00AA62BB">
        <w:rPr>
          <w:rFonts w:ascii="David" w:hAnsi="David" w:cs="David"/>
          <w:b/>
          <w:bCs/>
          <w:sz w:val="26"/>
          <w:szCs w:val="26"/>
          <w:rtl/>
        </w:rPr>
        <w:t>נספח א</w:t>
      </w:r>
      <w:r w:rsidR="008604B2" w:rsidRPr="00AA62BB">
        <w:rPr>
          <w:rFonts w:ascii="David" w:hAnsi="David" w:cs="David"/>
          <w:b/>
          <w:bCs/>
          <w:sz w:val="26"/>
          <w:szCs w:val="26"/>
          <w:rtl/>
        </w:rPr>
        <w:t>: סכמת בלוקים</w:t>
      </w:r>
    </w:p>
    <w:p w14:paraId="2337208F" w14:textId="77777777" w:rsidR="00D429BC" w:rsidRPr="00AA62BB" w:rsidRDefault="00FD2200" w:rsidP="00D429BC">
      <w:pPr>
        <w:keepNext/>
        <w:bidi/>
        <w:spacing w:line="276" w:lineRule="auto"/>
        <w:contextualSpacing/>
        <w:rPr>
          <w:rFonts w:ascii="David" w:hAnsi="David" w:cs="David"/>
        </w:rPr>
      </w:pPr>
      <w:r w:rsidRPr="00AA62BB">
        <w:rPr>
          <w:rFonts w:ascii="David" w:hAnsi="David" w:cs="David"/>
          <w:noProof/>
          <w:rtl/>
        </w:rPr>
        <w:drawing>
          <wp:inline distT="0" distB="0" distL="0" distR="0" wp14:anchorId="24A93AE4" wp14:editId="0B45074F">
            <wp:extent cx="3039099" cy="3096117"/>
            <wp:effectExtent l="0" t="0" r="9525" b="0"/>
            <wp:docPr id="866566952" name="תמונה 1" descr="תמונה שמכילה תרשים, טקסט,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6952" name="תמונה 1" descr="תמונה שמכילה תרשים, טקסט, קו, צילום מסך&#10;&#10;התיאור נוצר באופן אוטומטי"/>
                    <pic:cNvPicPr/>
                  </pic:nvPicPr>
                  <pic:blipFill>
                    <a:blip r:embed="rId54" cstate="print"/>
                    <a:stretch>
                      <a:fillRect/>
                    </a:stretch>
                  </pic:blipFill>
                  <pic:spPr>
                    <a:xfrm>
                      <a:off x="0" y="0"/>
                      <a:ext cx="3049159" cy="3106366"/>
                    </a:xfrm>
                    <a:prstGeom prst="rect">
                      <a:avLst/>
                    </a:prstGeom>
                  </pic:spPr>
                </pic:pic>
              </a:graphicData>
            </a:graphic>
          </wp:inline>
        </w:drawing>
      </w:r>
    </w:p>
    <w:p w14:paraId="14E8DA87" w14:textId="77777777" w:rsidR="00CF2A63" w:rsidRPr="00AA62BB" w:rsidRDefault="00D429BC" w:rsidP="00D429BC">
      <w:pPr>
        <w:pStyle w:val="a4"/>
        <w:bidi/>
        <w:rPr>
          <w:rFonts w:cs="David"/>
          <w:szCs w:val="24"/>
          <w:rtl/>
        </w:rPr>
      </w:pPr>
      <w:r w:rsidRPr="00AA62BB">
        <w:rPr>
          <w:rFonts w:cs="David"/>
          <w:rtl/>
        </w:rPr>
        <w:t>איור 16: סכמת בלוקים</w:t>
      </w:r>
    </w:p>
    <w:p w14:paraId="441438F2" w14:textId="77777777" w:rsidR="00E458EE" w:rsidRPr="00AA62BB" w:rsidRDefault="00E458EE" w:rsidP="00FD2200">
      <w:pPr>
        <w:pStyle w:val="a6"/>
        <w:numPr>
          <w:ilvl w:val="1"/>
          <w:numId w:val="27"/>
        </w:numPr>
        <w:bidi/>
        <w:spacing w:line="276" w:lineRule="auto"/>
        <w:jc w:val="both"/>
        <w:rPr>
          <w:rFonts w:ascii="David" w:eastAsia="Times New Roman" w:hAnsi="David" w:cs="David"/>
          <w:sz w:val="24"/>
          <w:szCs w:val="24"/>
          <w:rtl/>
        </w:rPr>
      </w:pPr>
      <w:r w:rsidRPr="00AA62BB">
        <w:rPr>
          <w:rFonts w:ascii="David" w:eastAsia="Times New Roman" w:hAnsi="David" w:cs="David"/>
          <w:sz w:val="24"/>
          <w:szCs w:val="24"/>
          <w:rtl/>
        </w:rPr>
        <w:t>הסבר על סכמת הבלוקים:</w:t>
      </w:r>
    </w:p>
    <w:p w14:paraId="56D975D4"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התחלה – הכיסא ניצב </w:t>
      </w:r>
      <w:r w:rsidR="00FD2200" w:rsidRPr="00AA62BB">
        <w:rPr>
          <w:rFonts w:ascii="David" w:eastAsia="Times New Roman" w:hAnsi="David" w:cs="David"/>
          <w:sz w:val="24"/>
          <w:szCs w:val="24"/>
          <w:rtl/>
        </w:rPr>
        <w:t>במרחב.</w:t>
      </w:r>
    </w:p>
    <w:p w14:paraId="6F8A1EA7"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הפעלה המצלמה – המצלמה מתחילה לפעול ולצלם כל מה שמולה</w:t>
      </w:r>
      <w:r w:rsidR="00FD2200" w:rsidRPr="00AA62BB">
        <w:rPr>
          <w:rFonts w:ascii="David" w:eastAsia="Times New Roman" w:hAnsi="David" w:cs="David"/>
          <w:sz w:val="24"/>
          <w:szCs w:val="24"/>
          <w:rtl/>
        </w:rPr>
        <w:t>.</w:t>
      </w:r>
    </w:p>
    <w:p w14:paraId="20C6E84D"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זיהוי הברקוד – התוכנה מזהה הברקוד</w:t>
      </w:r>
      <w:r w:rsidR="00FD2200" w:rsidRPr="00AA62BB">
        <w:rPr>
          <w:rFonts w:ascii="David" w:eastAsia="Times New Roman" w:hAnsi="David" w:cs="David"/>
          <w:sz w:val="24"/>
          <w:szCs w:val="24"/>
          <w:rtl/>
        </w:rPr>
        <w:t>.</w:t>
      </w:r>
    </w:p>
    <w:p w14:paraId="09CAA0BA"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פיענוח נקודת הציון +</w:t>
      </w:r>
      <w:r w:rsidRPr="00AA62BB">
        <w:rPr>
          <w:rFonts w:ascii="David" w:eastAsia="Times New Roman" w:hAnsi="David" w:cs="David"/>
          <w:sz w:val="24"/>
          <w:szCs w:val="24"/>
        </w:rPr>
        <w:t xml:space="preserve"> </w:t>
      </w:r>
      <w:r w:rsidRPr="00AA62BB">
        <w:rPr>
          <w:rFonts w:ascii="David" w:eastAsia="Times New Roman" w:hAnsi="David" w:cs="David"/>
          <w:sz w:val="24"/>
          <w:szCs w:val="24"/>
          <w:rtl/>
        </w:rPr>
        <w:t>זווית הכיסא ביחס לברקוד – התוכנה מקבלת כקלט את התמונה של הברקוד, ומפענחת אותו, היא מגלה את נקודת הציון של הכיסא ובאיזה זווית היא נמצאת ביחס לברקוד.</w:t>
      </w:r>
    </w:p>
    <w:p w14:paraId="3D84AF60"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הדפסת המידע על המפה – המפה מקבלת כקלט את נקודת הציון ואת הזווית </w:t>
      </w:r>
      <w:r w:rsidRPr="00AA62BB">
        <w:rPr>
          <w:rFonts w:ascii="David" w:eastAsia="Times New Roman" w:hAnsi="David" w:cs="David"/>
          <w:sz w:val="24"/>
          <w:szCs w:val="24"/>
        </w:rPr>
        <w:t>yaw</w:t>
      </w:r>
      <w:r w:rsidRPr="00AA62BB">
        <w:rPr>
          <w:rFonts w:ascii="David" w:eastAsia="Times New Roman" w:hAnsi="David" w:cs="David"/>
          <w:sz w:val="24"/>
          <w:szCs w:val="24"/>
          <w:rtl/>
        </w:rPr>
        <w:t>. ומדפיסה את המידע על גבי המפה.</w:t>
      </w:r>
    </w:p>
    <w:p w14:paraId="2648CB5F"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הפעלת החיישנים – החיישנים מתחילים לפעול ע"י שליחת גלי קול.</w:t>
      </w:r>
    </w:p>
    <w:p w14:paraId="51AEB8A7" w14:textId="77777777" w:rsidR="00FD2200" w:rsidRPr="00AA62BB" w:rsidRDefault="00E458EE" w:rsidP="00855F8E">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 xml:space="preserve">פיענוח מרחק המכשול מהכיסא – התוכנה מחשבת </w:t>
      </w:r>
      <w:r w:rsidR="00FD2200" w:rsidRPr="00AA62BB">
        <w:rPr>
          <w:rFonts w:ascii="David" w:eastAsia="Times New Roman" w:hAnsi="David" w:cs="David"/>
          <w:sz w:val="24"/>
          <w:szCs w:val="24"/>
          <w:rtl/>
        </w:rPr>
        <w:t>מרחק של מכשולים מכל המידע שהתקבלו מהחיישנים</w:t>
      </w:r>
      <w:r w:rsidRPr="00AA62BB">
        <w:rPr>
          <w:rFonts w:ascii="David" w:eastAsia="Times New Roman" w:hAnsi="David" w:cs="David"/>
          <w:sz w:val="24"/>
          <w:szCs w:val="24"/>
          <w:rtl/>
        </w:rPr>
        <w:t>.</w:t>
      </w:r>
    </w:p>
    <w:p w14:paraId="36EEC0E6" w14:textId="77777777" w:rsidR="00E458EE" w:rsidRPr="00AA62BB" w:rsidRDefault="00E458EE" w:rsidP="00FD2200">
      <w:pPr>
        <w:pStyle w:val="a6"/>
        <w:numPr>
          <w:ilvl w:val="2"/>
          <w:numId w:val="27"/>
        </w:numPr>
        <w:bidi/>
        <w:spacing w:line="276" w:lineRule="auto"/>
        <w:jc w:val="both"/>
        <w:rPr>
          <w:rFonts w:ascii="David" w:eastAsia="Times New Roman" w:hAnsi="David" w:cs="David"/>
          <w:sz w:val="24"/>
          <w:szCs w:val="24"/>
        </w:rPr>
      </w:pPr>
      <w:r w:rsidRPr="00AA62BB">
        <w:rPr>
          <w:rFonts w:ascii="David" w:eastAsia="Times New Roman" w:hAnsi="David" w:cs="David"/>
          <w:sz w:val="24"/>
          <w:szCs w:val="24"/>
          <w:rtl/>
        </w:rPr>
        <w:t>הדפסת המידע על המפה – המפה מקבלת כקלט את זווית המכשול מהכיסא והמרחק מהכיסא ומדפיסה אותו על המפה.</w:t>
      </w:r>
    </w:p>
    <w:p w14:paraId="006B166B" w14:textId="77777777" w:rsidR="00FD2200" w:rsidRPr="00AA62BB" w:rsidRDefault="00FD2200" w:rsidP="00FD2200">
      <w:pPr>
        <w:pStyle w:val="a6"/>
        <w:bidi/>
        <w:spacing w:line="276" w:lineRule="auto"/>
        <w:ind w:left="1080"/>
        <w:jc w:val="both"/>
        <w:rPr>
          <w:rFonts w:ascii="David" w:eastAsia="Times New Roman" w:hAnsi="David" w:cs="David"/>
          <w:sz w:val="24"/>
          <w:szCs w:val="24"/>
          <w:rtl/>
        </w:rPr>
      </w:pPr>
    </w:p>
    <w:p w14:paraId="2747B8B3" w14:textId="77777777" w:rsidR="005357E7" w:rsidRPr="00AA62BB" w:rsidRDefault="005357E7" w:rsidP="00855F8E">
      <w:pPr>
        <w:pStyle w:val="a6"/>
        <w:numPr>
          <w:ilvl w:val="0"/>
          <w:numId w:val="27"/>
        </w:numPr>
        <w:bidi/>
        <w:spacing w:line="276" w:lineRule="auto"/>
        <w:rPr>
          <w:rFonts w:ascii="David" w:eastAsia="Times New Roman" w:hAnsi="David" w:cs="David"/>
          <w:sz w:val="24"/>
          <w:szCs w:val="24"/>
          <w:rtl/>
        </w:rPr>
      </w:pPr>
      <w:r w:rsidRPr="00AA62BB">
        <w:rPr>
          <w:rFonts w:ascii="David" w:eastAsia="Times New Roman" w:hAnsi="David" w:cs="David"/>
          <w:b/>
          <w:bCs/>
          <w:sz w:val="26"/>
          <w:szCs w:val="26"/>
          <w:rtl/>
        </w:rPr>
        <w:t>נספח ב</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קוד הקליברציה למצלמה</w:t>
      </w:r>
    </w:p>
    <w:p w14:paraId="05857CD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numpy as np</w:t>
      </w:r>
    </w:p>
    <w:p w14:paraId="6D1383A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cv2</w:t>
      </w:r>
    </w:p>
    <w:p w14:paraId="20AEBF0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glob, os</w:t>
      </w:r>
    </w:p>
    <w:p w14:paraId="6AE33C7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calibrate_cam():</w:t>
      </w:r>
    </w:p>
    <w:p w14:paraId="2A949C8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folder = '/home/dn/project/env/lib/python3.9/site-packages/temp/'</w:t>
      </w:r>
    </w:p>
    <w:p w14:paraId="22455FC7" w14:textId="77777777" w:rsidR="005357E7" w:rsidRPr="00AA62BB" w:rsidRDefault="005357E7" w:rsidP="005672A5">
      <w:pPr>
        <w:spacing w:line="276" w:lineRule="auto"/>
        <w:contextualSpacing/>
        <w:rPr>
          <w:rFonts w:ascii="David" w:eastAsia="Times New Roman" w:hAnsi="David" w:cs="David"/>
          <w:sz w:val="24"/>
          <w:szCs w:val="24"/>
        </w:rPr>
      </w:pPr>
    </w:p>
    <w:p w14:paraId="5A78176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FIND CHESSBOARD CORNERS - OBJECT POINTS AND IMAGE POINTS </w:t>
      </w:r>
    </w:p>
    <w:p w14:paraId="4C25C605" w14:textId="77777777" w:rsidR="005357E7" w:rsidRPr="00AA62BB" w:rsidRDefault="005357E7" w:rsidP="005672A5">
      <w:pPr>
        <w:spacing w:line="276" w:lineRule="auto"/>
        <w:contextualSpacing/>
        <w:rPr>
          <w:rFonts w:ascii="David" w:eastAsia="Times New Roman" w:hAnsi="David" w:cs="David"/>
          <w:sz w:val="24"/>
          <w:szCs w:val="24"/>
        </w:rPr>
      </w:pPr>
    </w:p>
    <w:p w14:paraId="602A893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chessboardSize = (9, 6)</w:t>
      </w:r>
    </w:p>
    <w:p w14:paraId="5ADF66F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frameSize = (640, 480)</w:t>
      </w:r>
    </w:p>
    <w:p w14:paraId="477EC77C" w14:textId="77777777" w:rsidR="005357E7" w:rsidRPr="00AA62BB" w:rsidRDefault="005357E7" w:rsidP="005672A5">
      <w:pPr>
        <w:spacing w:line="276" w:lineRule="auto"/>
        <w:contextualSpacing/>
        <w:rPr>
          <w:rFonts w:ascii="David" w:eastAsia="Times New Roman" w:hAnsi="David" w:cs="David"/>
          <w:sz w:val="24"/>
          <w:szCs w:val="24"/>
        </w:rPr>
      </w:pPr>
    </w:p>
    <w:p w14:paraId="65B7B62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termination criteria</w:t>
      </w:r>
    </w:p>
    <w:p w14:paraId="53D3519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criteria = (cv2.TERM_CRITERIA_EPS + cv2.TERM_CRITERIA_MAX_ITER, 30, 0.001)</w:t>
      </w:r>
    </w:p>
    <w:p w14:paraId="6CEE6892" w14:textId="77777777" w:rsidR="005357E7" w:rsidRPr="00AA62BB" w:rsidRDefault="005357E7" w:rsidP="005672A5">
      <w:pPr>
        <w:spacing w:line="276" w:lineRule="auto"/>
        <w:contextualSpacing/>
        <w:rPr>
          <w:rFonts w:ascii="David" w:eastAsia="Times New Roman" w:hAnsi="David" w:cs="David"/>
          <w:sz w:val="24"/>
          <w:szCs w:val="24"/>
        </w:rPr>
      </w:pPr>
    </w:p>
    <w:p w14:paraId="112E8AE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prepare object points, like (0,0,0), (1,0,0), (2,0,0) ....,(6,5,0)</w:t>
      </w:r>
    </w:p>
    <w:p w14:paraId="419355B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objp = np.zeros((chessboardSize[0] * chessboardSize[1], 3), np.float32)</w:t>
      </w:r>
    </w:p>
    <w:p w14:paraId="4C4C6E9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objp[:, :2] = np.mgrid[0:chessboardSize[0], 0:chessboardSize[1]].T.reshape(-1, 2)</w:t>
      </w:r>
    </w:p>
    <w:p w14:paraId="2B3AEB79" w14:textId="77777777" w:rsidR="005357E7" w:rsidRPr="00AA62BB" w:rsidRDefault="005357E7" w:rsidP="005672A5">
      <w:pPr>
        <w:spacing w:line="276" w:lineRule="auto"/>
        <w:contextualSpacing/>
        <w:rPr>
          <w:rFonts w:ascii="David" w:eastAsia="Times New Roman" w:hAnsi="David" w:cs="David"/>
          <w:sz w:val="24"/>
          <w:szCs w:val="24"/>
        </w:rPr>
      </w:pPr>
    </w:p>
    <w:p w14:paraId="0E68544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size_of_chessboard_squares_mm = 27  # 3.7 cm</w:t>
      </w:r>
    </w:p>
    <w:p w14:paraId="5376010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objp = objp * size_of_chessboard_squares_mm</w:t>
      </w:r>
    </w:p>
    <w:p w14:paraId="7112768E" w14:textId="77777777" w:rsidR="005357E7" w:rsidRPr="00AA62BB" w:rsidRDefault="005357E7" w:rsidP="005672A5">
      <w:pPr>
        <w:spacing w:line="276" w:lineRule="auto"/>
        <w:contextualSpacing/>
        <w:rPr>
          <w:rFonts w:ascii="David" w:eastAsia="Times New Roman" w:hAnsi="David" w:cs="David"/>
          <w:sz w:val="24"/>
          <w:szCs w:val="24"/>
        </w:rPr>
      </w:pPr>
    </w:p>
    <w:p w14:paraId="6C5B1FF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Arrays to store object points and image points from all the images.</w:t>
      </w:r>
    </w:p>
    <w:p w14:paraId="7EE5523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objpoints = []  # 3d point in real world space</w:t>
      </w:r>
    </w:p>
    <w:p w14:paraId="3E8FF6F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imgpoints = []  # 2d points in image plane.</w:t>
      </w:r>
    </w:p>
    <w:p w14:paraId="3401A291" w14:textId="77777777" w:rsidR="005357E7" w:rsidRPr="00AA62BB" w:rsidRDefault="005357E7" w:rsidP="005672A5">
      <w:pPr>
        <w:spacing w:line="276" w:lineRule="auto"/>
        <w:contextualSpacing/>
        <w:rPr>
          <w:rFonts w:ascii="David" w:eastAsia="Times New Roman" w:hAnsi="David" w:cs="David"/>
          <w:sz w:val="24"/>
          <w:szCs w:val="24"/>
        </w:rPr>
      </w:pPr>
    </w:p>
    <w:p w14:paraId="3DC669C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images = sorted(glob.glob(os.path.join(folder, '*.png')))  # Update the file extension as needed</w:t>
      </w:r>
    </w:p>
    <w:p w14:paraId="7FD577C5" w14:textId="77777777" w:rsidR="005357E7" w:rsidRPr="00AA62BB" w:rsidRDefault="005357E7" w:rsidP="005672A5">
      <w:pPr>
        <w:spacing w:line="276" w:lineRule="auto"/>
        <w:contextualSpacing/>
        <w:rPr>
          <w:rFonts w:ascii="David" w:eastAsia="Times New Roman" w:hAnsi="David" w:cs="David"/>
          <w:sz w:val="24"/>
          <w:szCs w:val="24"/>
        </w:rPr>
      </w:pPr>
    </w:p>
    <w:p w14:paraId="3B60B76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for img_path in images:</w:t>
      </w:r>
    </w:p>
    <w:p w14:paraId="0868C78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img = cv2.imread(img_path)</w:t>
      </w:r>
    </w:p>
    <w:p w14:paraId="36BC63F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gray = cv2.cvtColor(img, cv2.COLOR_BGR2GRAY)</w:t>
      </w:r>
    </w:p>
    <w:p w14:paraId="745391E1" w14:textId="77777777" w:rsidR="005357E7" w:rsidRPr="00AA62BB" w:rsidRDefault="005357E7" w:rsidP="005672A5">
      <w:pPr>
        <w:spacing w:line="276" w:lineRule="auto"/>
        <w:contextualSpacing/>
        <w:rPr>
          <w:rFonts w:ascii="David" w:eastAsia="Times New Roman" w:hAnsi="David" w:cs="David"/>
          <w:sz w:val="24"/>
          <w:szCs w:val="24"/>
        </w:rPr>
      </w:pPr>
    </w:p>
    <w:p w14:paraId="451069D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Find the chess board corners</w:t>
      </w:r>
    </w:p>
    <w:p w14:paraId="21B81AD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 corners = cv2.findChessboardCorners(gray, chessboardSize, cv2.CALIB_CB_ADAPTIVE_THRESH + cv2.CALIB_CB_NORMALIZE_IMAGE)</w:t>
      </w:r>
    </w:p>
    <w:p w14:paraId="2EE99DFE" w14:textId="77777777" w:rsidR="005357E7" w:rsidRPr="00AA62BB" w:rsidRDefault="005357E7" w:rsidP="005672A5">
      <w:pPr>
        <w:spacing w:line="276" w:lineRule="auto"/>
        <w:contextualSpacing/>
        <w:rPr>
          <w:rFonts w:ascii="David" w:eastAsia="Times New Roman" w:hAnsi="David" w:cs="David"/>
          <w:sz w:val="24"/>
          <w:szCs w:val="24"/>
        </w:rPr>
      </w:pPr>
    </w:p>
    <w:p w14:paraId="535ED97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If found, add object points, image points (after refining them)</w:t>
      </w:r>
    </w:p>
    <w:p w14:paraId="78CA5D6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ret:</w:t>
      </w:r>
    </w:p>
    <w:p w14:paraId="066F610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objpoints.append(objp)</w:t>
      </w:r>
    </w:p>
    <w:p w14:paraId="79EA7DE4" w14:textId="77777777" w:rsidR="005357E7" w:rsidRPr="00AA62BB" w:rsidRDefault="005357E7" w:rsidP="005672A5">
      <w:pPr>
        <w:spacing w:line="276" w:lineRule="auto"/>
        <w:contextualSpacing/>
        <w:rPr>
          <w:rFonts w:ascii="David" w:eastAsia="Times New Roman" w:hAnsi="David" w:cs="David"/>
          <w:sz w:val="24"/>
          <w:szCs w:val="24"/>
        </w:rPr>
      </w:pPr>
    </w:p>
    <w:p w14:paraId="33EC9C0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corners = cv2.cornerSubPix(gray, corners, (11, 11), (-1, -1), criteria)</w:t>
      </w:r>
    </w:p>
    <w:p w14:paraId="172B5AE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imgpoints.append(corners)</w:t>
      </w:r>
    </w:p>
    <w:p w14:paraId="754AB132" w14:textId="77777777" w:rsidR="005357E7" w:rsidRPr="00AA62BB" w:rsidRDefault="005357E7" w:rsidP="005672A5">
      <w:pPr>
        <w:spacing w:line="276" w:lineRule="auto"/>
        <w:contextualSpacing/>
        <w:rPr>
          <w:rFonts w:ascii="David" w:eastAsia="Times New Roman" w:hAnsi="David" w:cs="David"/>
          <w:sz w:val="24"/>
          <w:szCs w:val="24"/>
        </w:rPr>
      </w:pPr>
    </w:p>
    <w:p w14:paraId="4D7CB93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Draw and display the corners</w:t>
      </w:r>
    </w:p>
    <w:p w14:paraId="44DB063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cv2.drawChessboardCorners(img, chessboardSize, corners, ret)</w:t>
      </w:r>
    </w:p>
    <w:p w14:paraId="2189660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cv2.imshow('drawChessboardCorners', img)</w:t>
      </w:r>
    </w:p>
    <w:p w14:paraId="2F1B3D4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cv2.waitKey(1000)</w:t>
      </w:r>
    </w:p>
    <w:p w14:paraId="4309E159" w14:textId="77777777" w:rsidR="005357E7" w:rsidRPr="00AA62BB" w:rsidRDefault="005357E7" w:rsidP="005672A5">
      <w:pPr>
        <w:spacing w:line="276" w:lineRule="auto"/>
        <w:contextualSpacing/>
        <w:rPr>
          <w:rFonts w:ascii="David" w:eastAsia="Times New Roman" w:hAnsi="David" w:cs="David"/>
          <w:sz w:val="24"/>
          <w:szCs w:val="24"/>
        </w:rPr>
      </w:pPr>
    </w:p>
    <w:p w14:paraId="6D16DB0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cv2.destroyAllWindows()</w:t>
      </w:r>
    </w:p>
    <w:p w14:paraId="20DDE1F5" w14:textId="77777777" w:rsidR="005357E7" w:rsidRPr="00AA62BB" w:rsidRDefault="005357E7" w:rsidP="005672A5">
      <w:pPr>
        <w:spacing w:line="276" w:lineRule="auto"/>
        <w:contextualSpacing/>
        <w:rPr>
          <w:rFonts w:ascii="David" w:eastAsia="Times New Roman" w:hAnsi="David" w:cs="David"/>
          <w:sz w:val="24"/>
          <w:szCs w:val="24"/>
        </w:rPr>
      </w:pPr>
    </w:p>
    <w:p w14:paraId="7B3226E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CALIBRATION </w:t>
      </w:r>
    </w:p>
    <w:p w14:paraId="4E0A6C64" w14:textId="77777777" w:rsidR="005357E7" w:rsidRPr="00AA62BB" w:rsidRDefault="005357E7" w:rsidP="005672A5">
      <w:pPr>
        <w:spacing w:line="276" w:lineRule="auto"/>
        <w:contextualSpacing/>
        <w:rPr>
          <w:rFonts w:ascii="David" w:eastAsia="Times New Roman" w:hAnsi="David" w:cs="David"/>
          <w:sz w:val="24"/>
          <w:szCs w:val="24"/>
        </w:rPr>
      </w:pPr>
    </w:p>
    <w:p w14:paraId="00ED0C7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ret, cameraMatrix, distCoeffs, rvecs, tvecs = cv2.calibrateCamera(objpoints, imgpoints, frameSize, None, None)</w:t>
      </w:r>
    </w:p>
    <w:p w14:paraId="2104572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print("The calibration was successfully performed :)")</w:t>
      </w:r>
    </w:p>
    <w:p w14:paraId="3E8F1FF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ret, cameraMatrix, distCoeffs, rvecs, tvecs</w:t>
      </w:r>
    </w:p>
    <w:p w14:paraId="13C96A89" w14:textId="77777777" w:rsidR="005357E7" w:rsidRPr="00AA62BB" w:rsidRDefault="005357E7" w:rsidP="005672A5">
      <w:pPr>
        <w:spacing w:line="276" w:lineRule="auto"/>
        <w:contextualSpacing/>
        <w:rPr>
          <w:rFonts w:ascii="David" w:eastAsia="Times New Roman" w:hAnsi="David" w:cs="David"/>
          <w:sz w:val="24"/>
          <w:szCs w:val="24"/>
        </w:rPr>
      </w:pPr>
    </w:p>
    <w:p w14:paraId="3108BCDF" w14:textId="77777777" w:rsidR="005357E7" w:rsidRPr="00AA62BB" w:rsidRDefault="005357E7" w:rsidP="005672A5">
      <w:pPr>
        <w:spacing w:line="276" w:lineRule="auto"/>
        <w:contextualSpacing/>
        <w:rPr>
          <w:rFonts w:ascii="David" w:eastAsia="Times New Roman" w:hAnsi="David" w:cs="David"/>
          <w:b/>
          <w:bCs/>
          <w:sz w:val="26"/>
          <w:szCs w:val="26"/>
          <w:rtl/>
        </w:rPr>
      </w:pPr>
    </w:p>
    <w:p w14:paraId="37428C35"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ג</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 xml:space="preserve">חישוב המרחק והזווית שבו הכיסא נמצא מהברקוד (ביחס למערכת צירים של </w:t>
      </w:r>
      <w:r w:rsidR="008604B2" w:rsidRPr="00AA62BB">
        <w:rPr>
          <w:rFonts w:ascii="David" w:eastAsia="Times New Roman" w:hAnsi="David" w:cs="David"/>
          <w:b/>
          <w:bCs/>
          <w:sz w:val="26"/>
          <w:szCs w:val="26"/>
          <w:rtl/>
        </w:rPr>
        <w:t>ביה"ח</w:t>
      </w:r>
      <w:r w:rsidRPr="00AA62BB">
        <w:rPr>
          <w:rFonts w:ascii="David" w:eastAsia="Times New Roman" w:hAnsi="David" w:cs="David"/>
          <w:b/>
          <w:bCs/>
          <w:sz w:val="26"/>
          <w:szCs w:val="26"/>
          <w:rtl/>
        </w:rPr>
        <w:t>)</w:t>
      </w:r>
    </w:p>
    <w:p w14:paraId="0F0994E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cv2</w:t>
      </w:r>
    </w:p>
    <w:p w14:paraId="7DA194D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numpy as np</w:t>
      </w:r>
    </w:p>
    <w:p w14:paraId="3AD6F34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time import sleep</w:t>
      </w:r>
    </w:p>
    <w:p w14:paraId="63401DF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location_function import *</w:t>
      </w:r>
    </w:p>
    <w:p w14:paraId="2DC9B25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2DCC97B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qr_code_side_length = 380  # in millimeters</w:t>
      </w:r>
    </w:p>
    <w:p w14:paraId="1CE6147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cameraMatrix = np.array([[417.10181923, 0, 310.87906165], [0, 420.99094604, 237.63151562], [0, 0, 1]], dtype=np.float32)</w:t>
      </w:r>
    </w:p>
    <w:p w14:paraId="41ABD4C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distCoeffs = np.array([-0.42033994, 0.10038047, 0.00514208, -0.0069535, 0.05811156], dtype=np.float32)</w:t>
      </w:r>
    </w:p>
    <w:p w14:paraId="780F7F75" w14:textId="77777777" w:rsidR="005357E7" w:rsidRPr="00AA62BB" w:rsidRDefault="005357E7" w:rsidP="005672A5">
      <w:pPr>
        <w:spacing w:line="276" w:lineRule="auto"/>
        <w:contextualSpacing/>
        <w:rPr>
          <w:rFonts w:ascii="David" w:eastAsia="Times New Roman" w:hAnsi="David" w:cs="David"/>
          <w:sz w:val="24"/>
          <w:szCs w:val="24"/>
        </w:rPr>
      </w:pPr>
    </w:p>
    <w:p w14:paraId="0599942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qr_code(image, cameraMatrix, distCoeffs, qr_code_side_length):</w:t>
      </w:r>
    </w:p>
    <w:p w14:paraId="6FD6791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Input image containing the QR code       </w:t>
      </w:r>
    </w:p>
    <w:p w14:paraId="11F0FD3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undistorted_image = cv2.undistort(image, cameraMatrix, distCoeffs)</w:t>
      </w:r>
    </w:p>
    <w:p w14:paraId="652E085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Define the 3D model points of the QR code's corners in real-world coordinates</w:t>
      </w:r>
    </w:p>
    <w:p w14:paraId="320376C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Assuming a square QR code with known side length (e.g., 100 mm)</w:t>
      </w:r>
    </w:p>
    <w:p w14:paraId="49F19E5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model_points = np.array([</w:t>
      </w:r>
    </w:p>
    <w:p w14:paraId="55536F5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(-(qr_code_side_length)/2, -(qr_code_side_length)/2, 0),  # top-left corner</w:t>
      </w:r>
    </w:p>
    <w:p w14:paraId="7CE2C48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((qr_code_side_length)/2, -(qr_code_side_length)/2, 0),   # top-right corner</w:t>
      </w:r>
    </w:p>
    <w:p w14:paraId="229B49A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((qr_code_side_length)/2, (qr_code_side_length)/2, 0),  # bottom-right corner</w:t>
      </w:r>
    </w:p>
    <w:p w14:paraId="3A65BCB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(-(qr_code_side_length)/2, (qr_code_side_length)/2, 0)    # bottom-left corner</w:t>
      </w:r>
    </w:p>
    <w:p w14:paraId="6C05E75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dtype=np.float32)</w:t>
      </w:r>
    </w:p>
    <w:p w14:paraId="3989B2A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Detect and decode the QR code</w:t>
      </w:r>
    </w:p>
    <w:p w14:paraId="7298733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detector = cv2.QRCodeDetector()</w:t>
      </w:r>
    </w:p>
    <w:p w14:paraId="5D899D3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data, points, straight_qrcode = detector.detectAndDecode(undistorted_image)</w:t>
      </w:r>
    </w:p>
    <w:p w14:paraId="03610759" w14:textId="77777777" w:rsidR="005357E7" w:rsidRPr="00AA62BB" w:rsidRDefault="005357E7" w:rsidP="005672A5">
      <w:pPr>
        <w:spacing w:line="276" w:lineRule="auto"/>
        <w:contextualSpacing/>
        <w:rPr>
          <w:rFonts w:ascii="David" w:eastAsia="Times New Roman" w:hAnsi="David" w:cs="David"/>
          <w:sz w:val="24"/>
          <w:szCs w:val="24"/>
        </w:rPr>
      </w:pPr>
    </w:p>
    <w:p w14:paraId="3C6395E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data:</w:t>
      </w:r>
    </w:p>
    <w:p w14:paraId="537BB8E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Assuming that the QR code has been detected and decoded successfully</w:t>
      </w:r>
    </w:p>
    <w:p w14:paraId="4C726AC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5C768EA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Convert the detected points to the correct format</w:t>
      </w:r>
    </w:p>
    <w:p w14:paraId="4B4CB33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image_points = points.squeeze()</w:t>
      </w:r>
    </w:p>
    <w:p w14:paraId="5884A83D" w14:textId="77777777" w:rsidR="005357E7" w:rsidRPr="00AA62BB" w:rsidRDefault="005357E7" w:rsidP="005672A5">
      <w:pPr>
        <w:spacing w:line="276" w:lineRule="auto"/>
        <w:contextualSpacing/>
        <w:rPr>
          <w:rFonts w:ascii="David" w:eastAsia="Times New Roman" w:hAnsi="David" w:cs="David"/>
          <w:sz w:val="24"/>
          <w:szCs w:val="24"/>
        </w:rPr>
      </w:pPr>
    </w:p>
    <w:p w14:paraId="743702C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Use solvePnP to estimate the pose of the QR code</w:t>
      </w:r>
    </w:p>
    <w:p w14:paraId="7D72653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_, rotation_vector, translation_vector = cv2.solvePnP(model_points, image_points, cameraMatrix, distCoeffs)</w:t>
      </w:r>
    </w:p>
    <w:p w14:paraId="28A279A7" w14:textId="77777777" w:rsidR="005357E7" w:rsidRPr="00AA62BB" w:rsidRDefault="005357E7" w:rsidP="005672A5">
      <w:pPr>
        <w:spacing w:line="276" w:lineRule="auto"/>
        <w:contextualSpacing/>
        <w:rPr>
          <w:rFonts w:ascii="David" w:eastAsia="Times New Roman" w:hAnsi="David" w:cs="David"/>
          <w:sz w:val="24"/>
          <w:szCs w:val="24"/>
        </w:rPr>
      </w:pPr>
    </w:p>
    <w:p w14:paraId="7C21C0D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35EF519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 Convert rotation vector to rotation matrix</w:t>
      </w:r>
    </w:p>
    <w:p w14:paraId="391A004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rotation_matrix, _ = cv2.Rodrigues(rotation_vector)</w:t>
      </w:r>
    </w:p>
    <w:p w14:paraId="35893EEB" w14:textId="77777777" w:rsidR="005357E7" w:rsidRPr="00AA62BB" w:rsidRDefault="005357E7" w:rsidP="005672A5">
      <w:pPr>
        <w:spacing w:line="276" w:lineRule="auto"/>
        <w:contextualSpacing/>
        <w:rPr>
          <w:rFonts w:ascii="David" w:eastAsia="Times New Roman" w:hAnsi="David" w:cs="David"/>
          <w:sz w:val="24"/>
          <w:szCs w:val="24"/>
        </w:rPr>
      </w:pPr>
    </w:p>
    <w:p w14:paraId="6D3F8DC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Euler angles (yaw, pitch, roll) in radians</w:t>
      </w:r>
    </w:p>
    <w:p w14:paraId="3A2E949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yaw = np.arctan2(rotation_matrix[1, 0], rotation_matrix[0, 0])</w:t>
      </w:r>
    </w:p>
    <w:p w14:paraId="2807060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pitch = np.arctan2(-rotation_matrix[2, 0], np.sqrt(rotation_matrix[2, 1]**2 + rotation_matrix[2, 2]**2))</w:t>
      </w:r>
    </w:p>
    <w:p w14:paraId="307FE61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roll = np.arctan2(rotation_matrix[2, 1], rotation_matrix[2, 2])</w:t>
      </w:r>
    </w:p>
    <w:p w14:paraId="35AB7B4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0EA5ABC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yaw_degrees = np.degrees(yaw)</w:t>
      </w:r>
    </w:p>
    <w:p w14:paraId="04BC191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pitch_degrees = np.degrees(pitch)</w:t>
      </w:r>
    </w:p>
    <w:p w14:paraId="3F1A228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roll_degrees = np.degrees(roll)</w:t>
      </w:r>
    </w:p>
    <w:p w14:paraId="68AB52D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0F96962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 inverse ----------- #</w:t>
      </w:r>
    </w:p>
    <w:p w14:paraId="1F0AC33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inverse_rotation_matrix = np.linalg.inv(rotation_matrix)</w:t>
      </w:r>
    </w:p>
    <w:p w14:paraId="7AEFCA2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p_inv = np.dot(inverse_rotation_matrix, translation_vector)</w:t>
      </w:r>
    </w:p>
    <w:p w14:paraId="5C2C1F3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x_inv, y_inv, z_inv = p_inv</w:t>
      </w:r>
    </w:p>
    <w:p w14:paraId="23B5D54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x_inv = np.round(x_inv, 2)</w:t>
      </w:r>
    </w:p>
    <w:p w14:paraId="11C4A26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y_inv = np.round(y_inv, 2)</w:t>
      </w:r>
    </w:p>
    <w:p w14:paraId="3F97CC9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z_inv = np.round(z_inv, 2)</w:t>
      </w:r>
    </w:p>
    <w:p w14:paraId="3D90C85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z_inv = z_inv / 1000</w:t>
      </w:r>
    </w:p>
    <w:p w14:paraId="7663C69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[x_inv, y_inv] = calc_location_hospital(x_inv, y_inv, data)</w:t>
      </w:r>
    </w:p>
    <w:p w14:paraId="6CC6862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1714F38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else:</w:t>
      </w:r>
    </w:p>
    <w:p w14:paraId="19CEB9B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x_inv = 555</w:t>
      </w:r>
    </w:p>
    <w:p w14:paraId="2AB856A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y_inv = 555</w:t>
      </w:r>
    </w:p>
    <w:p w14:paraId="7CE06FE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z_inv = 555</w:t>
      </w:r>
    </w:p>
    <w:p w14:paraId="4932A03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yaw_degrees = 555</w:t>
      </w:r>
    </w:p>
    <w:p w14:paraId="3639B5B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pitch_degrees = 555</w:t>
      </w:r>
    </w:p>
    <w:p w14:paraId="5EFC6BB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roll_degrees = 555</w:t>
      </w:r>
    </w:p>
    <w:p w14:paraId="14BC531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data = 555</w:t>
      </w:r>
    </w:p>
    <w:p w14:paraId="17CBB75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x_inv,y_inv,z_inv,yaw_degrees,pitch_degrees,roll_degrees,data</w:t>
      </w:r>
    </w:p>
    <w:p w14:paraId="7D45BB0D" w14:textId="77777777" w:rsidR="005357E7" w:rsidRPr="00AA62BB" w:rsidRDefault="005357E7" w:rsidP="005672A5">
      <w:pPr>
        <w:spacing w:line="276" w:lineRule="auto"/>
        <w:contextualSpacing/>
        <w:rPr>
          <w:rFonts w:ascii="David" w:eastAsia="Times New Roman" w:hAnsi="David" w:cs="David"/>
          <w:sz w:val="24"/>
          <w:szCs w:val="24"/>
        </w:rPr>
      </w:pPr>
    </w:p>
    <w:p w14:paraId="7725ED3C" w14:textId="77777777" w:rsidR="005357E7" w:rsidRPr="00AA62BB" w:rsidRDefault="005357E7" w:rsidP="005672A5">
      <w:pPr>
        <w:spacing w:line="276" w:lineRule="auto"/>
        <w:contextualSpacing/>
        <w:rPr>
          <w:rFonts w:ascii="David" w:eastAsia="Times New Roman" w:hAnsi="David" w:cs="David"/>
          <w:sz w:val="24"/>
          <w:szCs w:val="24"/>
        </w:rPr>
      </w:pPr>
    </w:p>
    <w:p w14:paraId="050B1F65"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ד</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 xml:space="preserve">פונקציה לחישוב נקודת ציון של הכסא </w:t>
      </w:r>
    </w:p>
    <w:p w14:paraId="16C01E4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map_dictionary(data):</w:t>
      </w:r>
    </w:p>
    <w:p w14:paraId="6355CF7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my_dict = {"1":[1.5,1.375],</w:t>
      </w:r>
    </w:p>
    <w:p w14:paraId="6E062F3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"2":[3.0,1.375],</w:t>
      </w:r>
    </w:p>
    <w:p w14:paraId="7E4D9F3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"3":[4.5,1.375],</w:t>
      </w:r>
    </w:p>
    <w:p w14:paraId="02E25CE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"4":[6,1.375]}</w:t>
      </w:r>
    </w:p>
    <w:p w14:paraId="41129B8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my_dict[data]</w:t>
      </w:r>
    </w:p>
    <w:p w14:paraId="01E557D3" w14:textId="77777777" w:rsidR="005357E7" w:rsidRPr="00AA62BB" w:rsidRDefault="005357E7" w:rsidP="005672A5">
      <w:pPr>
        <w:spacing w:line="276" w:lineRule="auto"/>
        <w:contextualSpacing/>
        <w:rPr>
          <w:rFonts w:ascii="David" w:eastAsia="Times New Roman" w:hAnsi="David" w:cs="David"/>
          <w:sz w:val="24"/>
          <w:szCs w:val="24"/>
        </w:rPr>
      </w:pPr>
    </w:p>
    <w:p w14:paraId="5666F29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calc_location_hospital(x, y, data):</w:t>
      </w:r>
    </w:p>
    <w:p w14:paraId="4675B33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[OffSet_x,OffSet_y] = map_dictionary(data)</w:t>
      </w:r>
    </w:p>
    <w:p w14:paraId="2C6961C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map_x = OffSet_x + x / 1000</w:t>
      </w:r>
    </w:p>
    <w:p w14:paraId="61D9FC5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map_y = OffSet_y + y / 1000</w:t>
      </w:r>
    </w:p>
    <w:p w14:paraId="02B2940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[map_x, map_y]</w:t>
      </w:r>
    </w:p>
    <w:p w14:paraId="17E4FAFA"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ה</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פונקציה ליצירת המפה והדפסתה בזמן אמת</w:t>
      </w:r>
    </w:p>
    <w:p w14:paraId="467D120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matplotlib.pyplot as plt</w:t>
      </w:r>
    </w:p>
    <w:p w14:paraId="472972C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numpy as np</w:t>
      </w:r>
    </w:p>
    <w:p w14:paraId="1C252D2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time import sleep</w:t>
      </w:r>
    </w:p>
    <w:p w14:paraId="59416052" w14:textId="77777777" w:rsidR="005357E7" w:rsidRPr="00AA62BB" w:rsidRDefault="005357E7" w:rsidP="005672A5">
      <w:pPr>
        <w:spacing w:line="276" w:lineRule="auto"/>
        <w:contextualSpacing/>
        <w:rPr>
          <w:rFonts w:ascii="David" w:eastAsia="Times New Roman" w:hAnsi="David" w:cs="David"/>
          <w:sz w:val="24"/>
          <w:szCs w:val="24"/>
        </w:rPr>
      </w:pPr>
    </w:p>
    <w:p w14:paraId="3C19040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init_room_map():</w:t>
      </w:r>
    </w:p>
    <w:p w14:paraId="26BB688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Display the room map:</w:t>
      </w:r>
    </w:p>
    <w:p w14:paraId="7EA554B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27B0A6C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Get the dimensions of the space</w:t>
      </w:r>
    </w:p>
    <w:p w14:paraId="3EFA410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x_dimension, y_dimension = 10.0, 5.0</w:t>
      </w:r>
    </w:p>
    <w:p w14:paraId="219EBB76" w14:textId="77777777" w:rsidR="005357E7" w:rsidRPr="00AA62BB" w:rsidRDefault="005357E7" w:rsidP="005672A5">
      <w:pPr>
        <w:spacing w:line="276" w:lineRule="auto"/>
        <w:contextualSpacing/>
        <w:rPr>
          <w:rFonts w:ascii="David" w:eastAsia="Times New Roman" w:hAnsi="David" w:cs="David"/>
          <w:sz w:val="24"/>
          <w:szCs w:val="24"/>
        </w:rPr>
      </w:pPr>
    </w:p>
    <w:p w14:paraId="618A5DA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Build the room map</w:t>
      </w:r>
    </w:p>
    <w:p w14:paraId="1436D96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room_map = build_room_map(x_dimension, y_dimension)</w:t>
      </w:r>
    </w:p>
    <w:p w14:paraId="1740390A" w14:textId="77777777" w:rsidR="005357E7" w:rsidRPr="00AA62BB" w:rsidRDefault="005357E7" w:rsidP="005672A5">
      <w:pPr>
        <w:spacing w:line="276" w:lineRule="auto"/>
        <w:contextualSpacing/>
        <w:rPr>
          <w:rFonts w:ascii="David" w:eastAsia="Times New Roman" w:hAnsi="David" w:cs="David"/>
          <w:sz w:val="24"/>
          <w:szCs w:val="24"/>
        </w:rPr>
      </w:pPr>
    </w:p>
    <w:p w14:paraId="15D8F39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print("\nRoom Map:")</w:t>
      </w:r>
    </w:p>
    <w:p w14:paraId="3F05180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for item, info in room_map.items():</w:t>
      </w:r>
    </w:p>
    <w:p w14:paraId="4178C02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print(f"{item}: {info}")</w:t>
      </w:r>
    </w:p>
    <w:p w14:paraId="506F932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636DC90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fig, ax = plt.subplots(figsize=(10, 5))</w:t>
      </w:r>
    </w:p>
    <w:p w14:paraId="05C5639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ax.set_xlim(0, x_dimension)</w:t>
      </w:r>
    </w:p>
    <w:p w14:paraId="008B4A9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ax.set_ylim(0, y_dimension)</w:t>
      </w:r>
    </w:p>
    <w:p w14:paraId="7ABA34EF" w14:textId="77777777" w:rsidR="005357E7" w:rsidRPr="00AA62BB" w:rsidRDefault="005357E7" w:rsidP="005672A5">
      <w:pPr>
        <w:spacing w:line="276" w:lineRule="auto"/>
        <w:contextualSpacing/>
        <w:rPr>
          <w:rFonts w:ascii="David" w:eastAsia="Times New Roman" w:hAnsi="David" w:cs="David"/>
          <w:sz w:val="24"/>
          <w:szCs w:val="24"/>
        </w:rPr>
      </w:pPr>
    </w:p>
    <w:p w14:paraId="548DB51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ax, room_map, x_dimension, y_dimension</w:t>
      </w:r>
    </w:p>
    <w:p w14:paraId="5B698AA0" w14:textId="77777777" w:rsidR="005357E7" w:rsidRPr="00AA62BB" w:rsidRDefault="005357E7" w:rsidP="005672A5">
      <w:pPr>
        <w:spacing w:line="276" w:lineRule="auto"/>
        <w:contextualSpacing/>
        <w:rPr>
          <w:rFonts w:ascii="David" w:eastAsia="Times New Roman" w:hAnsi="David" w:cs="David"/>
          <w:sz w:val="24"/>
          <w:szCs w:val="24"/>
        </w:rPr>
      </w:pPr>
    </w:p>
    <w:p w14:paraId="7AF7F05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build_room_map(x_dimension, y_dimension):</w:t>
      </w:r>
    </w:p>
    <w:p w14:paraId="14CC401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room_map = {}</w:t>
      </w:r>
    </w:p>
    <w:p w14:paraId="7AC4011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4C6A62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room_map = {</w:t>
      </w:r>
    </w:p>
    <w:p w14:paraId="2841CFB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 {'x': 1.5-0.19, 'y': 1.375-0.19, 'size': 0.38},  # qrcode 1</w:t>
      </w:r>
    </w:p>
    <w:p w14:paraId="7FCA84A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'2': {'x': 3.0-0.19, 'y': 1.375-0.19, 'size': 0.38},  # qrcode 2</w:t>
      </w:r>
    </w:p>
    <w:p w14:paraId="174F1CE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'3': {'x': 4.5-0.19, 'y': 1.375-0.19, 'size': 0.38},  # qrcode 3</w:t>
      </w:r>
    </w:p>
    <w:p w14:paraId="5115CDD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'4': {'x': 6-0.19, 'y': 1.375-0.19, 'size': 0.38},  # qrcode 4</w:t>
      </w:r>
    </w:p>
    <w:p w14:paraId="4C85D8B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'5': {'x': 7.5-0.19, 'y': 1.375-0.19, 'size': 0.38},  # qrcode 5</w:t>
      </w:r>
    </w:p>
    <w:p w14:paraId="45D6CB4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'6': {'x': 9-0.19, 'y': 1.375-0.19, 'size': 0.38},  # qrcode 6</w:t>
      </w:r>
    </w:p>
    <w:p w14:paraId="5C4044F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'7': {'x': 10.5-0.19, 'y': 1.375-0.19, 'size': 0.38},  # qrcode 7</w:t>
      </w:r>
    </w:p>
    <w:p w14:paraId="28A3AFF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'8': {'x': 12-0.19, 'y': 1.375-0.19, 'size': 0.38},  # qrcode 8</w:t>
      </w:r>
    </w:p>
    <w:p w14:paraId="2AA1B16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'9': {'x': 13.5, 'y': 1.375-0.19, 'size': 0.38},  # qrcode 9</w:t>
      </w:r>
    </w:p>
    <w:p w14:paraId="18208CA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'10': {'x': 15-0.19, 'y': 1.375-0.19, 'size': 0.38},  # qrcode 10</w:t>
      </w:r>
    </w:p>
    <w:p w14:paraId="33BF8A6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'11': {'x': 3.2-0.19, 'y': 2.5-0.19, 'size': 0.38},  # qrcode 11</w:t>
      </w:r>
    </w:p>
    <w:p w14:paraId="562E493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'12': {'x': 3.2-0.19, 'y': 4-0.19, 'size': 0.38},  # qrcode 12</w:t>
      </w:r>
    </w:p>
    <w:p w14:paraId="48BAD59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'13': {'x': 3.2-0.19, 'y': 5.5-0.19, 'size': 0.38},  # qrcode 13</w:t>
      </w:r>
    </w:p>
    <w:p w14:paraId="42A0ADD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'14': {'x': 3.2-0.19, 'y': 7-0.19, 'size': 0.38},  # qrcode 14</w:t>
      </w:r>
    </w:p>
    <w:p w14:paraId="2939DC7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'15': {'x': 15-0.19, 'y': 2.875-0.19, 'size': 0.38},  # qrcode 15</w:t>
      </w:r>
    </w:p>
    <w:p w14:paraId="2BCC508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'16': {'x': 13.5-0.19, 'y': 2.875-0.19, 'size': 0.38},  # qrcode 16</w:t>
      </w:r>
    </w:p>
    <w:p w14:paraId="583AD9F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'Wall1' : {'start_x': 0.0, 'start_y': 0.0, 'end_x': 16.5, 'end_y': 0.0},</w:t>
      </w:r>
    </w:p>
    <w:p w14:paraId="64C96B3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'Wall2' : {'start_x': 16.5, 'start_y': 0.0, 'end_x': 16.5, 'end_y': 4.95},</w:t>
      </w:r>
    </w:p>
    <w:p w14:paraId="1E221E0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'Wall3' : {'start_x': 11.4, 'start_y': 4.95, 'end_x': 16.5, 'end_y': 4.95},</w:t>
      </w:r>
    </w:p>
    <w:p w14:paraId="1DE7BE1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'Wall4' : {'start_x': 11.4, 'start_y': 2.75, 'end_x': 11.4, 'end_y': 4.95},</w:t>
      </w:r>
    </w:p>
    <w:p w14:paraId="5E74BC1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'Wall5' : {'start_x': 3.95, 'start_y': 2.75, 'end_x': 11.4, 'end_y': 2.75},</w:t>
      </w:r>
    </w:p>
    <w:p w14:paraId="3F5FC31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'Wall6' : {'start_x': 3.95, 'start_y': 2.75, 'end_x': 3.95, 'end_y': 8.5},</w:t>
      </w:r>
    </w:p>
    <w:p w14:paraId="57CC77A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'Wall7' : {'start_x': 2.45, 'start_y': 8.5, 'end_x': 3.95, 'end_y': 8.5},</w:t>
      </w:r>
    </w:p>
    <w:p w14:paraId="5A1695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'Wall8' : {'start_x': 2.45, 'start_y': 2.75, 'end_x': 2.45, 'end_y': 8.5},</w:t>
      </w:r>
    </w:p>
    <w:p w14:paraId="2F6243E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'Wall9' : {'start_x': 0.0, 'start_y': 2.75, 'end_x': 2.45, 'end_y': 2.75},</w:t>
      </w:r>
    </w:p>
    <w:p w14:paraId="67D4101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'Wall10': {'start_x': 0.0, 'start_y': 0.0, 'end_x': 0.0, 'end_y': 2.75}  </w:t>
      </w:r>
    </w:p>
    <w:p w14:paraId="4D7A496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675DCDD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room_map</w:t>
      </w:r>
    </w:p>
    <w:p w14:paraId="14AF0634" w14:textId="77777777" w:rsidR="005357E7" w:rsidRPr="00AA62BB" w:rsidRDefault="005357E7" w:rsidP="005672A5">
      <w:pPr>
        <w:spacing w:line="276" w:lineRule="auto"/>
        <w:contextualSpacing/>
        <w:rPr>
          <w:rFonts w:ascii="David" w:eastAsia="Times New Roman" w:hAnsi="David" w:cs="David"/>
          <w:sz w:val="24"/>
          <w:szCs w:val="24"/>
        </w:rPr>
      </w:pPr>
    </w:p>
    <w:p w14:paraId="198DC2D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visualize_room_map(room_map, x_dimension, y_dimension, ax=None):</w:t>
      </w:r>
    </w:p>
    <w:p w14:paraId="6E78BD0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ax is None:</w:t>
      </w:r>
    </w:p>
    <w:p w14:paraId="28F85FE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Create a figure and axis representing the space</w:t>
      </w:r>
    </w:p>
    <w:p w14:paraId="5B83065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fig, ax = plt.subplots(figsize=(x_dimension, y_dimension))</w:t>
      </w:r>
    </w:p>
    <w:p w14:paraId="4C971C0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ax.set_xlim(0, x_dimension)</w:t>
      </w:r>
    </w:p>
    <w:p w14:paraId="5C1A61D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ax.set_ylim(0, y_dimension)</w:t>
      </w:r>
    </w:p>
    <w:p w14:paraId="7B28BBF6" w14:textId="77777777" w:rsidR="005357E7" w:rsidRPr="00AA62BB" w:rsidRDefault="005357E7" w:rsidP="005672A5">
      <w:pPr>
        <w:spacing w:line="276" w:lineRule="auto"/>
        <w:contextualSpacing/>
        <w:rPr>
          <w:rFonts w:ascii="David" w:eastAsia="Times New Roman" w:hAnsi="David" w:cs="David"/>
          <w:sz w:val="24"/>
          <w:szCs w:val="24"/>
        </w:rPr>
      </w:pPr>
    </w:p>
    <w:p w14:paraId="64BFCF6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Plotting the room positions, QR codes, and walls</w:t>
      </w:r>
    </w:p>
    <w:p w14:paraId="2D8509D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for item, info in room_map.items():</w:t>
      </w:r>
    </w:p>
    <w:p w14:paraId="63D88D3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item == 'SpaceSize':</w:t>
      </w:r>
    </w:p>
    <w:p w14:paraId="05AE9C0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Skip plotting the space size</w:t>
      </w:r>
    </w:p>
    <w:p w14:paraId="16A5581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continue</w:t>
      </w:r>
    </w:p>
    <w:p w14:paraId="603255FB" w14:textId="77777777" w:rsidR="005357E7" w:rsidRPr="00AA62BB" w:rsidRDefault="005357E7" w:rsidP="005672A5">
      <w:pPr>
        <w:spacing w:line="276" w:lineRule="auto"/>
        <w:contextualSpacing/>
        <w:rPr>
          <w:rFonts w:ascii="David" w:eastAsia="Times New Roman" w:hAnsi="David" w:cs="David"/>
          <w:sz w:val="24"/>
          <w:szCs w:val="24"/>
        </w:rPr>
      </w:pPr>
    </w:p>
    <w:p w14:paraId="06196B4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'size' in info:</w:t>
      </w:r>
    </w:p>
    <w:p w14:paraId="18356E9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Plot a QR code for each added QR code</w:t>
      </w:r>
    </w:p>
    <w:p w14:paraId="54E1657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rect = plt.Rectangle((info['x'], info['y']), info['size'], info['size'], edgecolor='black',</w:t>
      </w:r>
    </w:p>
    <w:p w14:paraId="65FF27D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facecolor='darkorange', alpha=0.7)</w:t>
      </w:r>
    </w:p>
    <w:p w14:paraId="08A7CB6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ax.add_patch(rect)</w:t>
      </w:r>
    </w:p>
    <w:p w14:paraId="2834058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ax.text(info['x'] + info['size'] / 2, info['y'] + info['size'] / 2, item, ha='center', va='center',</w:t>
      </w:r>
    </w:p>
    <w:p w14:paraId="6EC4688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color='black')</w:t>
      </w:r>
    </w:p>
    <w:p w14:paraId="7FEAD92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elif 'x_size' in info:</w:t>
      </w:r>
    </w:p>
    <w:p w14:paraId="6F98E25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Plot a rectangle for each room</w:t>
      </w:r>
    </w:p>
    <w:p w14:paraId="572F05B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rect = plt.Rectangle((info['x'], info['y']), info['x_size'], info['y_size'], edgecolor='black',</w:t>
      </w:r>
    </w:p>
    <w:p w14:paraId="41FBBBB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facecolor='xkcd:sky blue', alpha=0.5)</w:t>
      </w:r>
    </w:p>
    <w:p w14:paraId="715D1AB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ax.add_patch(rect)</w:t>
      </w:r>
    </w:p>
    <w:p w14:paraId="1BD6EA6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ax.text(info['x'] + info['x_size'] / 2, info['y'] + info['y_size'] / 2, item, ha='center', va='center')</w:t>
      </w:r>
    </w:p>
    <w:p w14:paraId="1EEA1D2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elif 'start_x' in info:</w:t>
      </w:r>
    </w:p>
    <w:p w14:paraId="166CFE1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Plot a line for each wall</w:t>
      </w:r>
    </w:p>
    <w:p w14:paraId="6E5C968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ax.plot([info['start_x'], info['end_x']], [info['start_y'], info['end_y']], color='black', linewidth=2)</w:t>
      </w:r>
    </w:p>
    <w:p w14:paraId="71081255" w14:textId="77777777" w:rsidR="005357E7" w:rsidRPr="00AA62BB" w:rsidRDefault="005357E7" w:rsidP="005672A5">
      <w:pPr>
        <w:spacing w:line="276" w:lineRule="auto"/>
        <w:contextualSpacing/>
        <w:rPr>
          <w:rFonts w:ascii="David" w:eastAsia="Times New Roman" w:hAnsi="David" w:cs="David"/>
          <w:sz w:val="24"/>
          <w:szCs w:val="24"/>
        </w:rPr>
      </w:pPr>
    </w:p>
    <w:p w14:paraId="5DB43DC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Create a legend</w:t>
      </w:r>
    </w:p>
    <w:p w14:paraId="66B3526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handles = [</w:t>
      </w:r>
    </w:p>
    <w:p w14:paraId="086D72C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plt.Rectangle((0, 0), 1, 1, color='darkorange', alpha=0.7, ec='black'),</w:t>
      </w:r>
    </w:p>
    <w:p w14:paraId="69D997C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plt.Line2D([0, 0], [0, 1], color='black', linewidth=2)]</w:t>
      </w:r>
    </w:p>
    <w:p w14:paraId="5B9FC84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labels = ['QR Code', 'Wall']</w:t>
      </w:r>
    </w:p>
    <w:p w14:paraId="1BD39E6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ax.legend(handles, labels, loc='upper left')</w:t>
      </w:r>
    </w:p>
    <w:p w14:paraId="2071390D" w14:textId="77777777" w:rsidR="005357E7" w:rsidRPr="00AA62BB" w:rsidRDefault="005357E7" w:rsidP="005672A5">
      <w:pPr>
        <w:spacing w:line="276" w:lineRule="auto"/>
        <w:contextualSpacing/>
        <w:rPr>
          <w:rFonts w:ascii="David" w:eastAsia="Times New Roman" w:hAnsi="David" w:cs="David"/>
          <w:sz w:val="24"/>
          <w:szCs w:val="24"/>
        </w:rPr>
      </w:pPr>
    </w:p>
    <w:p w14:paraId="32A67AD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plt.grid(True)</w:t>
      </w:r>
    </w:p>
    <w:p w14:paraId="37C28EA0" w14:textId="77777777" w:rsidR="005357E7" w:rsidRPr="00AA62BB" w:rsidRDefault="005357E7" w:rsidP="005672A5">
      <w:pPr>
        <w:spacing w:line="276" w:lineRule="auto"/>
        <w:contextualSpacing/>
        <w:rPr>
          <w:rFonts w:ascii="David" w:eastAsia="Times New Roman" w:hAnsi="David" w:cs="David"/>
          <w:sz w:val="24"/>
          <w:szCs w:val="24"/>
        </w:rPr>
      </w:pPr>
    </w:p>
    <w:p w14:paraId="3DE65CC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ax</w:t>
      </w:r>
    </w:p>
    <w:p w14:paraId="4982112A" w14:textId="77777777" w:rsidR="005357E7" w:rsidRPr="00AA62BB" w:rsidRDefault="005357E7" w:rsidP="005672A5">
      <w:pPr>
        <w:spacing w:line="276" w:lineRule="auto"/>
        <w:contextualSpacing/>
        <w:rPr>
          <w:rFonts w:ascii="David" w:eastAsia="Times New Roman" w:hAnsi="David" w:cs="David"/>
          <w:sz w:val="24"/>
          <w:szCs w:val="24"/>
        </w:rPr>
      </w:pPr>
    </w:p>
    <w:p w14:paraId="1DD94E0E" w14:textId="77777777" w:rsidR="005357E7" w:rsidRPr="00AA62BB" w:rsidRDefault="005357E7" w:rsidP="005672A5">
      <w:pPr>
        <w:spacing w:line="276" w:lineRule="auto"/>
        <w:contextualSpacing/>
        <w:rPr>
          <w:rFonts w:ascii="David" w:eastAsia="Times New Roman" w:hAnsi="David" w:cs="David"/>
          <w:sz w:val="24"/>
          <w:szCs w:val="24"/>
        </w:rPr>
      </w:pPr>
    </w:p>
    <w:p w14:paraId="349421B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visualize_chair(ax, x, y, direction_degrees, distance1, distance2, distance3, distance4, distance5, distance6,</w:t>
      </w:r>
    </w:p>
    <w:p w14:paraId="31DF216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distance7, distance8):</w:t>
      </w:r>
    </w:p>
    <w:p w14:paraId="5811732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Plot a blue dot for the chair</w:t>
      </w:r>
    </w:p>
    <w:p w14:paraId="307AF62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ax.plot(x, y, 'bo', markersize=13)</w:t>
      </w:r>
    </w:p>
    <w:p w14:paraId="78433533" w14:textId="77777777" w:rsidR="005357E7" w:rsidRPr="00AA62BB" w:rsidRDefault="005357E7" w:rsidP="005672A5">
      <w:pPr>
        <w:spacing w:line="276" w:lineRule="auto"/>
        <w:contextualSpacing/>
        <w:rPr>
          <w:rFonts w:ascii="David" w:eastAsia="Times New Roman" w:hAnsi="David" w:cs="David"/>
          <w:sz w:val="24"/>
          <w:szCs w:val="24"/>
        </w:rPr>
      </w:pPr>
    </w:p>
    <w:p w14:paraId="455CD45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line_length = 2   </w:t>
      </w:r>
    </w:p>
    <w:p w14:paraId="154B26B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7F17E4E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at 0 degrees</w:t>
      </w:r>
    </w:p>
    <w:p w14:paraId="52B68B1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x_distance0 = x + line_length * np.cos(np.radians(direction_degrees + 90))</w:t>
      </w:r>
    </w:p>
    <w:p w14:paraId="40033C0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y_distance0 = y + line_length * np.sin(np.radians(direction_degrees + 90))</w:t>
      </w:r>
    </w:p>
    <w:p w14:paraId="57230C1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ax.plot([x, x_distance0], [y, y_distance0], marker='o', linewidth=2.5, color='blue')</w:t>
      </w:r>
    </w:p>
    <w:p w14:paraId="7692F078" w14:textId="77777777" w:rsidR="005357E7" w:rsidRPr="00AA62BB" w:rsidRDefault="005357E7" w:rsidP="005672A5">
      <w:pPr>
        <w:spacing w:line="276" w:lineRule="auto"/>
        <w:contextualSpacing/>
        <w:rPr>
          <w:rFonts w:ascii="David" w:eastAsia="Times New Roman" w:hAnsi="David" w:cs="David"/>
          <w:sz w:val="24"/>
          <w:szCs w:val="24"/>
        </w:rPr>
      </w:pPr>
    </w:p>
    <w:p w14:paraId="7E2014F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157.5 degrees</w:t>
      </w:r>
    </w:p>
    <w:p w14:paraId="2FD04A6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obstacle_x_distance1 = x + distance1 * np.cos(np.radians(direction_degrees + 157.5))</w:t>
      </w:r>
    </w:p>
    <w:p w14:paraId="64C2233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obstacle_y_distance1 = y + distance1 * np.sin(np.radians(direction_degrees + 157.5))</w:t>
      </w:r>
    </w:p>
    <w:p w14:paraId="06CD9C6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ax.plot(obstacle_x_distance1, obstacle_y_distance1, 'ro', markersize=7)</w:t>
      </w:r>
    </w:p>
    <w:p w14:paraId="18F5970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20AE995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127.5 degrees</w:t>
      </w:r>
    </w:p>
    <w:p w14:paraId="653D7D3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obstacle_x_distance2 = x + distance2 * np.cos(np.radians(direction_degrees + 127.5))</w:t>
      </w:r>
    </w:p>
    <w:p w14:paraId="02FA76D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obstacle_y_distance2 = y + distance2 * np.sin(np.radians(direction_degrees + 127.5))</w:t>
      </w:r>
    </w:p>
    <w:p w14:paraId="5DACC16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ax.plot(obstacle_x_distance2, obstacle_y_distance2, 'ro', markersize=7)</w:t>
      </w:r>
    </w:p>
    <w:p w14:paraId="4783B2C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226F706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97.5 degrees</w:t>
      </w:r>
    </w:p>
    <w:p w14:paraId="283760D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obstacle_x_distance3 = x + distance3 * np.cos(np.radians(direction_degrees + 97.5))</w:t>
      </w:r>
    </w:p>
    <w:p w14:paraId="6F8B71B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obstacle_y_distance3 = y + distance3 * np.sin(np.radians(direction_degrees + 97.5))</w:t>
      </w:r>
    </w:p>
    <w:p w14:paraId="5395A6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ax.plot(obstacle_x_distance3, obstacle_y_distance3, 'ro', markersize=7)</w:t>
      </w:r>
    </w:p>
    <w:p w14:paraId="2F116D8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4AA40EE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82.5 degrees</w:t>
      </w:r>
    </w:p>
    <w:p w14:paraId="12DD014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obstacle_x_distance4 = x + distance4 * np.cos(np.radians(direction_degrees + 82.5))</w:t>
      </w:r>
    </w:p>
    <w:p w14:paraId="438795B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obstacle_y_distance4 = y + distance4 * np.sin(np.radians(direction_degrees + 82.5))</w:t>
      </w:r>
    </w:p>
    <w:p w14:paraId="4387E79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ax.plot(obstacle_x_distance4, obstacle_y_distance4, 'ro', markersize=7)</w:t>
      </w:r>
    </w:p>
    <w:p w14:paraId="4FCCA90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797E5B1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54.5 degrees</w:t>
      </w:r>
    </w:p>
    <w:p w14:paraId="7F78AB5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obstacle_x_distance5 = x + distance5 * np.cos(np.radians(direction_degrees + 54.5))</w:t>
      </w:r>
    </w:p>
    <w:p w14:paraId="5351EE5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obstacle_y_distance5 = y + distance5 * np.sin(np.radians(direction_degrees + 54.5))</w:t>
      </w:r>
    </w:p>
    <w:p w14:paraId="093243D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ax.plot(obstacle_x_distance5, obstacle_y_distance5, 'ro', markersize=7)</w:t>
      </w:r>
    </w:p>
    <w:p w14:paraId="6860A78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5F08CB6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22.5 degrees</w:t>
      </w:r>
    </w:p>
    <w:p w14:paraId="6F6F051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obstacle_x_distance6 = x + distance6 * np.cos(np.radians(direction_degrees + 22.5))</w:t>
      </w:r>
    </w:p>
    <w:p w14:paraId="1122BCF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obstacle_y_distance6 = y + distance6 * np.sin(np.radians(direction_degrees + 22.5))</w:t>
      </w:r>
    </w:p>
    <w:p w14:paraId="7CB8FEF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ax.plot(obstacle_x_distance6, obstacle_y_distance6, 'ro', markersize=7)</w:t>
      </w:r>
    </w:p>
    <w:p w14:paraId="601A276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6666034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-82.5 degrees</w:t>
      </w:r>
    </w:p>
    <w:p w14:paraId="72981CA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obstacle_x_distance7 = x + distance7 * np.cos(np.radians(direction_degrees - 82.5))</w:t>
      </w:r>
    </w:p>
    <w:p w14:paraId="5090CB9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obstacle_y_distance7 = y + distance7 * np.sin(np.radians(direction_degrees - 82.5))</w:t>
      </w:r>
    </w:p>
    <w:p w14:paraId="5DDE9F3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ax.plot(obstacle_x_distance7, obstacle_y_distance7, 'ro', markersize=7)</w:t>
      </w:r>
    </w:p>
    <w:p w14:paraId="408DFE0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225659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 Calculate and plot the position of the obstacle at -97.5 degrees</w:t>
      </w:r>
    </w:p>
    <w:p w14:paraId="65A469F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obstacle_x_distance8 = x + distance8 * np.cos(np.radians(direction_degrees - 97.5))</w:t>
      </w:r>
    </w:p>
    <w:p w14:paraId="6F824C2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obstacle_y_distance8 = y + distance8 * np.sin(np.radians(direction_degrees - 97.5))</w:t>
      </w:r>
    </w:p>
    <w:p w14:paraId="74B02DB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ax.plot(obstacle_x_distance8, obstacle_y_distance8, 'ro', markersize=7)</w:t>
      </w:r>
    </w:p>
    <w:p w14:paraId="25D68C2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32CAFFA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plt.draw()</w:t>
      </w:r>
    </w:p>
    <w:p w14:paraId="30BE2A1E" w14:textId="77777777" w:rsidR="005357E7" w:rsidRPr="00AA62BB" w:rsidRDefault="005357E7" w:rsidP="005672A5">
      <w:pPr>
        <w:spacing w:line="276" w:lineRule="auto"/>
        <w:contextualSpacing/>
        <w:rPr>
          <w:rFonts w:ascii="David" w:eastAsia="Times New Roman" w:hAnsi="David" w:cs="David"/>
          <w:sz w:val="24"/>
          <w:szCs w:val="24"/>
        </w:rPr>
      </w:pPr>
    </w:p>
    <w:p w14:paraId="0A629E30" w14:textId="77777777" w:rsidR="005357E7" w:rsidRPr="00AA62BB" w:rsidRDefault="005357E7" w:rsidP="005672A5">
      <w:pPr>
        <w:spacing w:line="276" w:lineRule="auto"/>
        <w:contextualSpacing/>
        <w:rPr>
          <w:rFonts w:ascii="David" w:eastAsia="Times New Roman" w:hAnsi="David" w:cs="David"/>
          <w:sz w:val="24"/>
          <w:szCs w:val="24"/>
        </w:rPr>
      </w:pPr>
    </w:p>
    <w:p w14:paraId="045B506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clear_and_redraw(ax, room_map, x_dimension, y_dimension, x_coordinate, y_coordinate, direction_degrees, distance1, distance2, distance3, distance4, distance5, distance6, distance7, distance8):</w:t>
      </w:r>
    </w:p>
    <w:p w14:paraId="3E279B3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plt.ion()</w:t>
      </w:r>
    </w:p>
    <w:p w14:paraId="107B529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ax.clear()</w:t>
      </w:r>
    </w:p>
    <w:p w14:paraId="661D60F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ax = visualize_room_map(room_map, x_dimension, y_dimension, ax)  # Redraw the room map</w:t>
      </w:r>
    </w:p>
    <w:p w14:paraId="101E07A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visualize_chair(ax, x_coordinate, y_coordinate, direction_degrees, distance1, distance2, distance3, distance4, distance5, distance6, distance7, distance8)  # Visualize the current chair point with direction arrow and obstacles</w:t>
      </w:r>
    </w:p>
    <w:p w14:paraId="6B193BC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plt.pause(0.1)  # Pause to allow the plot to update</w:t>
      </w:r>
    </w:p>
    <w:p w14:paraId="4218445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plt.ioff()  # Turn off interactive mode</w:t>
      </w:r>
    </w:p>
    <w:p w14:paraId="3803D823" w14:textId="77777777" w:rsidR="005357E7" w:rsidRPr="00AA62BB" w:rsidRDefault="005357E7" w:rsidP="005672A5">
      <w:pPr>
        <w:spacing w:line="276" w:lineRule="auto"/>
        <w:contextualSpacing/>
        <w:rPr>
          <w:rFonts w:ascii="David" w:eastAsia="Times New Roman" w:hAnsi="David" w:cs="David"/>
          <w:sz w:val="24"/>
          <w:szCs w:val="24"/>
        </w:rPr>
      </w:pPr>
    </w:p>
    <w:p w14:paraId="06879893" w14:textId="77777777" w:rsidR="005357E7" w:rsidRPr="00AA62BB" w:rsidRDefault="005357E7" w:rsidP="005672A5">
      <w:pPr>
        <w:spacing w:line="276" w:lineRule="auto"/>
        <w:contextualSpacing/>
        <w:rPr>
          <w:rFonts w:ascii="David" w:eastAsia="Times New Roman" w:hAnsi="David" w:cs="David"/>
          <w:sz w:val="24"/>
          <w:szCs w:val="24"/>
        </w:rPr>
      </w:pPr>
    </w:p>
    <w:p w14:paraId="1AF4FB6C"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ו</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פונקציה לחישוב מרחקי המכשולים מהחיישנים</w:t>
      </w:r>
    </w:p>
    <w:p w14:paraId="435E24A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def distance(MAX_DISTANCE, sensor1, sensor2, sensor3, sensor4, sensor5, sensor6, sensor7, sensor8):</w:t>
      </w:r>
    </w:p>
    <w:p w14:paraId="0DB1841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sensor_array = [sensor1, sensor2, sensor3, sensor4, sensor5, sensor6, sensor7, sensor8]</w:t>
      </w:r>
    </w:p>
    <w:p w14:paraId="6E24791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 = [0, 0, 0 ,0 ,0 ,0 ,0 ,0] </w:t>
      </w:r>
    </w:p>
    <w:p w14:paraId="0847077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for i in range(8):</w:t>
      </w:r>
    </w:p>
    <w:p w14:paraId="27F5D6B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(i != 2):</w:t>
      </w:r>
    </w:p>
    <w:p w14:paraId="1D3B01B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sensor_array[i].distance is not None:</w:t>
      </w:r>
    </w:p>
    <w:p w14:paraId="7BBCF3F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distance[i] = sensor_array[i].distance    </w:t>
      </w:r>
    </w:p>
    <w:p w14:paraId="1AE901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lastRenderedPageBreak/>
        <w:t xml:space="preserve">                if distance[i] &gt;= MAX_DISTANCE:</w:t>
      </w:r>
    </w:p>
    <w:p w14:paraId="77DB6A4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distance[i] = 555   </w:t>
      </w:r>
    </w:p>
    <w:p w14:paraId="3788217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else :</w:t>
      </w:r>
    </w:p>
    <w:p w14:paraId="7C78DB1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distance[i] = 0</w:t>
      </w:r>
    </w:p>
    <w:p w14:paraId="437B2EF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print("Error with sensor #{}".format(i))</w:t>
      </w:r>
    </w:p>
    <w:p w14:paraId="67C6B47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4D07270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#print("distance{} = {}".format(i+1,distance[i]))</w:t>
      </w:r>
    </w:p>
    <w:p w14:paraId="26712EE8"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return distance</w:t>
      </w:r>
    </w:p>
    <w:p w14:paraId="5F213B51"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ז</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 xml:space="preserve">הפונקציה הראשית שמפעילה את כל הפונקציות </w:t>
      </w:r>
    </w:p>
    <w:p w14:paraId="18ED85B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Sonar import distance</w:t>
      </w:r>
    </w:p>
    <w:p w14:paraId="6B309267" w14:textId="77777777" w:rsidR="005357E7" w:rsidRPr="00AA62BB" w:rsidRDefault="005357E7" w:rsidP="005672A5">
      <w:pPr>
        <w:spacing w:line="276" w:lineRule="auto"/>
        <w:contextualSpacing/>
        <w:rPr>
          <w:rFonts w:ascii="David" w:eastAsia="Times New Roman" w:hAnsi="David" w:cs="David"/>
          <w:sz w:val="24"/>
          <w:szCs w:val="24"/>
        </w:rPr>
      </w:pPr>
      <w:del w:id="460" w:author="ירון" w:date="2024-02-01T16:21:00Z">
        <w:r w:rsidRPr="00AA62BB" w:rsidDel="0062126C">
          <w:rPr>
            <w:rFonts w:ascii="David" w:eastAsia="Times New Roman" w:hAnsi="David" w:cs="David"/>
            <w:sz w:val="24"/>
            <w:szCs w:val="24"/>
          </w:rPr>
          <w:delText>from gpiozero import DistanceSensor, Device</w:delText>
        </w:r>
      </w:del>
    </w:p>
    <w:p w14:paraId="416D651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time import sleep</w:t>
      </w:r>
    </w:p>
    <w:p w14:paraId="1CCBFDF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decimal import Decimal, ROUND_HALF_UP</w:t>
      </w:r>
    </w:p>
    <w:p w14:paraId="58D9F78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sys</w:t>
      </w:r>
    </w:p>
    <w:p w14:paraId="3CFA660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numpy as np</w:t>
      </w:r>
    </w:p>
    <w:p w14:paraId="6D295F9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cv2</w:t>
      </w:r>
    </w:p>
    <w:p w14:paraId="67458C3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glob, os</w:t>
      </w:r>
    </w:p>
    <w:p w14:paraId="7220B16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camera_main import *</w:t>
      </w:r>
    </w:p>
    <w:p w14:paraId="6B43C38B"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map_functions import *</w:t>
      </w:r>
    </w:p>
    <w:p w14:paraId="21B18BA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from location_function import *</w:t>
      </w:r>
    </w:p>
    <w:p w14:paraId="33467B20" w14:textId="77777777" w:rsidR="005357E7" w:rsidRPr="00AA62BB" w:rsidRDefault="005357E7" w:rsidP="005672A5">
      <w:pPr>
        <w:spacing w:line="276" w:lineRule="auto"/>
        <w:contextualSpacing/>
        <w:rPr>
          <w:rFonts w:ascii="David" w:eastAsia="Times New Roman" w:hAnsi="David" w:cs="David"/>
          <w:sz w:val="24"/>
          <w:szCs w:val="24"/>
        </w:rPr>
      </w:pPr>
    </w:p>
    <w:p w14:paraId="31EE5A1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import os</w:t>
      </w:r>
    </w:p>
    <w:p w14:paraId="2002C13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os.environ['QT_QPA_PLATFORM_PLUGIN_PATH'] = '/path/to/your/python/site-packages/Qt/plugins/platforms/'</w:t>
      </w:r>
    </w:p>
    <w:p w14:paraId="24BABF1C" w14:textId="77777777" w:rsidR="005357E7" w:rsidRPr="00AA62BB" w:rsidRDefault="005357E7" w:rsidP="005672A5">
      <w:pPr>
        <w:spacing w:line="276" w:lineRule="auto"/>
        <w:contextualSpacing/>
        <w:rPr>
          <w:rFonts w:ascii="David" w:eastAsia="Times New Roman" w:hAnsi="David" w:cs="David"/>
          <w:sz w:val="24"/>
          <w:szCs w:val="24"/>
        </w:rPr>
      </w:pPr>
    </w:p>
    <w:p w14:paraId="2B425922" w14:textId="77777777" w:rsidR="005357E7" w:rsidRPr="00AA62BB" w:rsidRDefault="005357E7" w:rsidP="005672A5">
      <w:pPr>
        <w:spacing w:line="276" w:lineRule="auto"/>
        <w:contextualSpacing/>
        <w:rPr>
          <w:rFonts w:ascii="David" w:eastAsia="Times New Roman" w:hAnsi="David" w:cs="David"/>
          <w:sz w:val="24"/>
          <w:szCs w:val="24"/>
        </w:rPr>
      </w:pPr>
    </w:p>
    <w:p w14:paraId="2B623D8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MAX_DISTANCE = 400</w:t>
      </w:r>
    </w:p>
    <w:p w14:paraId="72DF2527" w14:textId="77777777" w:rsidR="005357E7" w:rsidRPr="00AA62BB" w:rsidRDefault="005357E7" w:rsidP="005672A5">
      <w:pPr>
        <w:spacing w:line="276" w:lineRule="auto"/>
        <w:contextualSpacing/>
        <w:rPr>
          <w:rFonts w:ascii="David" w:eastAsia="Times New Roman" w:hAnsi="David" w:cs="David"/>
          <w:sz w:val="24"/>
          <w:szCs w:val="24"/>
        </w:rPr>
      </w:pPr>
    </w:p>
    <w:p w14:paraId="75A1437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sonar1_degree = 67.5</w:t>
      </w:r>
    </w:p>
    <w:p w14:paraId="46A57D6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sonar2_degree = 37.5</w:t>
      </w:r>
    </w:p>
    <w:p w14:paraId="55C89E2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sonar3_degree = 7.5</w:t>
      </w:r>
    </w:p>
    <w:p w14:paraId="0C69025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sonar4_degree = 352.5</w:t>
      </w:r>
    </w:p>
    <w:p w14:paraId="338A61F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sonar5_degree = 322.5</w:t>
      </w:r>
    </w:p>
    <w:p w14:paraId="5EDE508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sonar6_degree = 292.5</w:t>
      </w:r>
    </w:p>
    <w:p w14:paraId="11C4EDB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sonar7_degree = 187.5</w:t>
      </w:r>
    </w:p>
    <w:p w14:paraId="4ADF692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sonar8_degree = 172.5</w:t>
      </w:r>
    </w:p>
    <w:p w14:paraId="77D2E74B" w14:textId="77777777" w:rsidR="005357E7" w:rsidRPr="00AA62BB" w:rsidRDefault="005357E7" w:rsidP="005672A5">
      <w:pPr>
        <w:spacing w:line="276" w:lineRule="auto"/>
        <w:contextualSpacing/>
        <w:rPr>
          <w:rFonts w:ascii="David" w:eastAsia="Times New Roman" w:hAnsi="David" w:cs="David"/>
          <w:sz w:val="24"/>
          <w:szCs w:val="24"/>
        </w:rPr>
      </w:pPr>
    </w:p>
    <w:p w14:paraId="7100236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sensor1 = DistanceSensor(echo=18, trigger=17, max_distance=MAX_DISTANCE)</w:t>
      </w:r>
    </w:p>
    <w:p w14:paraId="2D5BFE1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sensor2 = DistanceSensor(echo=22, trigger=27, max_distance=MAX_DISTANCE)</w:t>
      </w:r>
    </w:p>
    <w:p w14:paraId="3D307F9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sensor3 = DistanceSensor(echo=24, trigger=23, max_distance=MAX_DISTANCE)</w:t>
      </w:r>
    </w:p>
    <w:p w14:paraId="089AC023"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sensor4 = DistanceSensor(echo=5,  trigger=25, max_distance=MAX_DISTANCE)</w:t>
      </w:r>
    </w:p>
    <w:p w14:paraId="33C9A5C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sensor5 = DistanceSensor(echo=12, trigger=6,  max_distance=MAX_DISTANCE)</w:t>
      </w:r>
    </w:p>
    <w:p w14:paraId="59E8A8F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sensor6 = DistanceSensor(echo=19, trigger=13, max_distance=MAX_DISTANCE)</w:t>
      </w:r>
    </w:p>
    <w:p w14:paraId="4DA5F87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sensor7 = DistanceSensor(echo=20, trigger=16, max_distance=MAX_DISTANCE)</w:t>
      </w:r>
    </w:p>
    <w:p w14:paraId="733AFCE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sensor8 = DistanceSensor(echo=21, trigger=26, max_distance=MAX_DISTANCE)</w:t>
      </w:r>
    </w:p>
    <w:p w14:paraId="3904D873" w14:textId="77777777" w:rsidR="005357E7" w:rsidRPr="00AA62BB" w:rsidRDefault="005357E7" w:rsidP="005672A5">
      <w:pPr>
        <w:spacing w:line="276" w:lineRule="auto"/>
        <w:contextualSpacing/>
        <w:rPr>
          <w:rFonts w:ascii="David" w:eastAsia="Times New Roman" w:hAnsi="David" w:cs="David"/>
          <w:sz w:val="24"/>
          <w:szCs w:val="24"/>
        </w:rPr>
      </w:pPr>
    </w:p>
    <w:p w14:paraId="09F085FA" w14:textId="77777777" w:rsidR="005357E7" w:rsidRPr="00AA62BB" w:rsidRDefault="005357E7" w:rsidP="005672A5">
      <w:pPr>
        <w:spacing w:line="276" w:lineRule="auto"/>
        <w:contextualSpacing/>
        <w:rPr>
          <w:rFonts w:ascii="David" w:eastAsia="Times New Roman" w:hAnsi="David" w:cs="David"/>
          <w:sz w:val="24"/>
          <w:szCs w:val="24"/>
        </w:rPr>
      </w:pPr>
    </w:p>
    <w:p w14:paraId="6B50854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camera = cv2.VideoCapture(0)</w:t>
      </w:r>
    </w:p>
    <w:p w14:paraId="0B153316" w14:textId="77777777" w:rsidR="005357E7" w:rsidRPr="00AA62BB" w:rsidRDefault="005357E7" w:rsidP="005672A5">
      <w:pPr>
        <w:spacing w:line="276" w:lineRule="auto"/>
        <w:contextualSpacing/>
        <w:rPr>
          <w:rFonts w:ascii="David" w:eastAsia="Times New Roman" w:hAnsi="David" w:cs="David"/>
          <w:sz w:val="24"/>
          <w:szCs w:val="24"/>
        </w:rPr>
      </w:pPr>
    </w:p>
    <w:p w14:paraId="47557B1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qr_code_side_length = 380  # in millimeters</w:t>
      </w:r>
    </w:p>
    <w:p w14:paraId="355F8EED" w14:textId="77777777" w:rsidR="005357E7" w:rsidRPr="00AA62BB" w:rsidRDefault="005357E7" w:rsidP="005672A5">
      <w:pPr>
        <w:spacing w:line="276" w:lineRule="auto"/>
        <w:contextualSpacing/>
        <w:rPr>
          <w:rFonts w:ascii="David" w:eastAsia="Times New Roman" w:hAnsi="David" w:cs="David"/>
          <w:sz w:val="24"/>
          <w:szCs w:val="24"/>
        </w:rPr>
      </w:pPr>
    </w:p>
    <w:p w14:paraId="2DFAD9B7"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cameraMatrix = np.array([[417.10181923, 0, 310.87906165], [0, 420.99094604, 237.63151562], [0, 0, 1]], dtype=np.float32)</w:t>
      </w:r>
    </w:p>
    <w:p w14:paraId="0B7EFD2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distCoeffs = np.array([-0.42033994, 0.10038047, 0.00514208, -0.0069535, 0.05811156], dtype=np.float32)</w:t>
      </w:r>
    </w:p>
    <w:p w14:paraId="21C17E95" w14:textId="77777777" w:rsidR="005357E7" w:rsidRPr="00AA62BB" w:rsidRDefault="005357E7" w:rsidP="005672A5">
      <w:pPr>
        <w:spacing w:line="276" w:lineRule="auto"/>
        <w:contextualSpacing/>
        <w:rPr>
          <w:rFonts w:ascii="David" w:eastAsia="Times New Roman" w:hAnsi="David" w:cs="David"/>
          <w:sz w:val="24"/>
          <w:szCs w:val="24"/>
        </w:rPr>
      </w:pPr>
    </w:p>
    <w:p w14:paraId="1721D85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[ax, room_map, x_dimension, y_dimension] = init_room_map()</w:t>
      </w:r>
    </w:p>
    <w:p w14:paraId="0874927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saved_x = 0</w:t>
      </w:r>
    </w:p>
    <w:p w14:paraId="7B2490E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saved_y = 0</w:t>
      </w:r>
    </w:p>
    <w:p w14:paraId="44D924A0"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saved_yaw = 0</w:t>
      </w:r>
    </w:p>
    <w:p w14:paraId="595ED51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try:</w:t>
      </w:r>
    </w:p>
    <w:p w14:paraId="262160F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while True:</w:t>
      </w:r>
    </w:p>
    <w:p w14:paraId="6992CC5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[distance1, distance2, distance3, distance4, distance5, distance6, distance7, distance8] = distance(MAX_DISTANCE, sensor1, sensor2, sensor3, sensor4, sensor5, sensor6, sensor7, sensor8)</w:t>
      </w:r>
    </w:p>
    <w:p w14:paraId="3FB6C854"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sleep(0.1)</w:t>
      </w:r>
    </w:p>
    <w:p w14:paraId="62300F5D"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ret, image = camera.read()</w:t>
      </w:r>
    </w:p>
    <w:p w14:paraId="68CA3C3F" w14:textId="77777777" w:rsidR="005357E7" w:rsidRPr="00AA62BB" w:rsidRDefault="005357E7" w:rsidP="004F2A2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[x,y,z,yaw,pitch,roll,data] = qr_code(image, cameraMatrix, distCoeffs, qr_code_side_length)</w:t>
      </w:r>
    </w:p>
    <w:p w14:paraId="31763872"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if data != 555:</w:t>
      </w:r>
    </w:p>
    <w:p w14:paraId="1F60350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clear_and_redraw(ax, room_map, x_dimension, y_dimension, x, y, float(yaw), distance1, distance2, distance3, distance4, distance5, distance6, distance7, distance8)</w:t>
      </w:r>
    </w:p>
    <w:p w14:paraId="48DFD9B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print(data, x, y, int(yaw), "{:.2f}".format(distance1) , "{:.2f}".format(distance2), "{:.2f}".format(distance3), "{:.2f}".format(distance4), "{:.2f}".format(distance5), "{:.2f}".format(distance6), "{:.2f}".format(distance7), "{:.2f}".format(distance8))</w:t>
      </w:r>
    </w:p>
    <w:p w14:paraId="4EAFF87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saved_x = x</w:t>
      </w:r>
    </w:p>
    <w:p w14:paraId="4FDC469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saved_y = y</w:t>
      </w:r>
    </w:p>
    <w:p w14:paraId="508D3319"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saved_yaw = float(yaw)</w:t>
      </w:r>
    </w:p>
    <w:p w14:paraId="53EE25EA"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else:</w:t>
      </w:r>
    </w:p>
    <w:p w14:paraId="7231680F"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clear_and_redraw(ax, room_map, x_dimension, y_dimension, saved_x, saved_y, saved_yaw, distance1, distance2, distance3, distance4, distance5, distance6, distance7, distance8)</w:t>
      </w:r>
    </w:p>
    <w:p w14:paraId="6C71F06C"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 '-', '-', '-', "{:.2f}".format(distance1) , "{:.2f}".format(distance2), "{:.2f}".format(distance3), "{:.2f}".format(distance4), "{:.2f}".format(distance5), "{:.2f}".format(distance6), "{:.2f}".format(distance7), "{:.2f}".format(distance8))</w:t>
      </w:r>
    </w:p>
    <w:p w14:paraId="6A214B81"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1A5A7FD6"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w:t>
      </w:r>
    </w:p>
    <w:p w14:paraId="1CE704C5"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except KeyboardInterrupt:</w:t>
      </w:r>
    </w:p>
    <w:p w14:paraId="65AEACBE" w14:textId="77777777" w:rsidR="005357E7" w:rsidRPr="00AA62BB" w:rsidRDefault="005357E7" w:rsidP="005672A5">
      <w:pPr>
        <w:spacing w:line="276" w:lineRule="auto"/>
        <w:contextualSpacing/>
        <w:rPr>
          <w:rFonts w:ascii="David" w:eastAsia="Times New Roman" w:hAnsi="David" w:cs="David"/>
          <w:sz w:val="24"/>
          <w:szCs w:val="24"/>
        </w:rPr>
      </w:pPr>
      <w:r w:rsidRPr="00AA62BB">
        <w:rPr>
          <w:rFonts w:ascii="David" w:eastAsia="Times New Roman" w:hAnsi="David" w:cs="David"/>
          <w:sz w:val="24"/>
          <w:szCs w:val="24"/>
        </w:rPr>
        <w:t xml:space="preserve"> print('interrupted!')</w:t>
      </w:r>
    </w:p>
    <w:p w14:paraId="7925D12F"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ח</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 xml:space="preserve">טבלת מדידות ניסוי חיישנים </w:t>
      </w:r>
    </w:p>
    <w:tbl>
      <w:tblPr>
        <w:bidiVisual/>
        <w:tblW w:w="5200" w:type="dxa"/>
        <w:tblLook w:val="04A0" w:firstRow="1" w:lastRow="0" w:firstColumn="1" w:lastColumn="0" w:noHBand="0" w:noVBand="1"/>
      </w:tblPr>
      <w:tblGrid>
        <w:gridCol w:w="1244"/>
        <w:gridCol w:w="836"/>
        <w:gridCol w:w="1040"/>
        <w:gridCol w:w="1040"/>
        <w:gridCol w:w="1040"/>
      </w:tblGrid>
      <w:tr w:rsidR="005357E7" w:rsidRPr="00AA62BB" w14:paraId="3B8FC7EE" w14:textId="77777777" w:rsidTr="004F2A25">
        <w:trPr>
          <w:trHeight w:val="280"/>
        </w:trPr>
        <w:tc>
          <w:tcPr>
            <w:tcW w:w="1244" w:type="dxa"/>
            <w:tcBorders>
              <w:top w:val="single" w:sz="4" w:space="0" w:color="auto"/>
              <w:left w:val="single" w:sz="4" w:space="0" w:color="auto"/>
              <w:bottom w:val="single" w:sz="4" w:space="0" w:color="auto"/>
              <w:right w:val="single" w:sz="4" w:space="0" w:color="auto"/>
            </w:tcBorders>
            <w:shd w:val="clear" w:color="000000" w:fill="83CCEB"/>
            <w:noWrap/>
            <w:vAlign w:val="bottom"/>
            <w:hideMark/>
          </w:tcPr>
          <w:p w14:paraId="3AD6E1F3" w14:textId="77777777" w:rsidR="005357E7" w:rsidRPr="00AA62BB" w:rsidRDefault="005357E7" w:rsidP="004F2A25">
            <w:pPr>
              <w:bidi/>
              <w:spacing w:line="276" w:lineRule="auto"/>
              <w:contextualSpacing/>
              <w:jc w:val="center"/>
              <w:rPr>
                <w:rFonts w:ascii="David" w:eastAsia="Times New Roman" w:hAnsi="David" w:cs="David"/>
                <w:b/>
                <w:bCs/>
                <w:color w:val="000000"/>
                <w:sz w:val="24"/>
                <w:szCs w:val="24"/>
              </w:rPr>
            </w:pPr>
            <w:r w:rsidRPr="00AA62BB">
              <w:rPr>
                <w:rFonts w:ascii="David" w:eastAsia="Times New Roman" w:hAnsi="David" w:cs="David"/>
                <w:b/>
                <w:bCs/>
                <w:color w:val="000000"/>
                <w:sz w:val="24"/>
                <w:szCs w:val="24"/>
                <w:rtl/>
              </w:rPr>
              <w:lastRenderedPageBreak/>
              <w:t>סוג החומר</w:t>
            </w:r>
          </w:p>
        </w:tc>
        <w:tc>
          <w:tcPr>
            <w:tcW w:w="836" w:type="dxa"/>
            <w:tcBorders>
              <w:top w:val="single" w:sz="4" w:space="0" w:color="auto"/>
              <w:left w:val="single" w:sz="4" w:space="0" w:color="auto"/>
              <w:bottom w:val="single" w:sz="4" w:space="0" w:color="auto"/>
              <w:right w:val="single" w:sz="4" w:space="0" w:color="auto"/>
            </w:tcBorders>
            <w:shd w:val="clear" w:color="000000" w:fill="83CCEB"/>
            <w:noWrap/>
            <w:vAlign w:val="bottom"/>
            <w:hideMark/>
          </w:tcPr>
          <w:p w14:paraId="60A6F414" w14:textId="77777777" w:rsidR="005357E7" w:rsidRPr="00AA62BB" w:rsidRDefault="005357E7" w:rsidP="004F2A25">
            <w:pPr>
              <w:bidi/>
              <w:spacing w:line="276" w:lineRule="auto"/>
              <w:contextualSpacing/>
              <w:jc w:val="center"/>
              <w:rPr>
                <w:rFonts w:ascii="David" w:eastAsia="Times New Roman" w:hAnsi="David" w:cs="David"/>
                <w:b/>
                <w:bCs/>
                <w:color w:val="000000"/>
                <w:sz w:val="24"/>
                <w:szCs w:val="24"/>
                <w:rtl/>
              </w:rPr>
            </w:pPr>
            <w:r w:rsidRPr="00AA62BB">
              <w:rPr>
                <w:rFonts w:ascii="David" w:eastAsia="Times New Roman" w:hAnsi="David" w:cs="David"/>
                <w:b/>
                <w:bCs/>
                <w:color w:val="000000"/>
                <w:sz w:val="24"/>
                <w:szCs w:val="24"/>
                <w:rtl/>
              </w:rPr>
              <w:t>בד</w:t>
            </w:r>
          </w:p>
        </w:tc>
        <w:tc>
          <w:tcPr>
            <w:tcW w:w="1040" w:type="dxa"/>
            <w:tcBorders>
              <w:top w:val="single" w:sz="4" w:space="0" w:color="auto"/>
              <w:left w:val="single" w:sz="4" w:space="0" w:color="auto"/>
              <w:bottom w:val="single" w:sz="4" w:space="0" w:color="auto"/>
              <w:right w:val="single" w:sz="4" w:space="0" w:color="auto"/>
            </w:tcBorders>
            <w:shd w:val="clear" w:color="000000" w:fill="83CCEB"/>
            <w:noWrap/>
            <w:vAlign w:val="bottom"/>
            <w:hideMark/>
          </w:tcPr>
          <w:p w14:paraId="7FEE8412" w14:textId="77777777" w:rsidR="005357E7" w:rsidRPr="00AA62BB" w:rsidRDefault="005357E7" w:rsidP="004F2A25">
            <w:pPr>
              <w:bidi/>
              <w:spacing w:line="276" w:lineRule="auto"/>
              <w:contextualSpacing/>
              <w:jc w:val="center"/>
              <w:rPr>
                <w:rFonts w:ascii="David" w:eastAsia="Times New Roman" w:hAnsi="David" w:cs="David"/>
                <w:b/>
                <w:bCs/>
                <w:color w:val="000000"/>
                <w:sz w:val="24"/>
                <w:szCs w:val="24"/>
                <w:rtl/>
              </w:rPr>
            </w:pPr>
            <w:r w:rsidRPr="00AA62BB">
              <w:rPr>
                <w:rFonts w:ascii="David" w:eastAsia="Times New Roman" w:hAnsi="David" w:cs="David"/>
                <w:b/>
                <w:bCs/>
                <w:color w:val="000000"/>
                <w:sz w:val="24"/>
                <w:szCs w:val="24"/>
                <w:rtl/>
              </w:rPr>
              <w:t>אדם</w:t>
            </w:r>
          </w:p>
        </w:tc>
        <w:tc>
          <w:tcPr>
            <w:tcW w:w="1040" w:type="dxa"/>
            <w:tcBorders>
              <w:top w:val="single" w:sz="4" w:space="0" w:color="auto"/>
              <w:left w:val="single" w:sz="4" w:space="0" w:color="auto"/>
              <w:bottom w:val="single" w:sz="4" w:space="0" w:color="auto"/>
              <w:right w:val="single" w:sz="4" w:space="0" w:color="auto"/>
            </w:tcBorders>
            <w:shd w:val="clear" w:color="000000" w:fill="83CCEB"/>
            <w:noWrap/>
            <w:vAlign w:val="bottom"/>
            <w:hideMark/>
          </w:tcPr>
          <w:p w14:paraId="7C4D9A73" w14:textId="77777777" w:rsidR="005357E7" w:rsidRPr="00AA62BB" w:rsidRDefault="005357E7" w:rsidP="004F2A25">
            <w:pPr>
              <w:bidi/>
              <w:spacing w:line="276" w:lineRule="auto"/>
              <w:contextualSpacing/>
              <w:jc w:val="center"/>
              <w:rPr>
                <w:rFonts w:ascii="David" w:eastAsia="Times New Roman" w:hAnsi="David" w:cs="David"/>
                <w:b/>
                <w:bCs/>
                <w:color w:val="000000"/>
                <w:sz w:val="24"/>
                <w:szCs w:val="24"/>
                <w:rtl/>
              </w:rPr>
            </w:pPr>
            <w:r w:rsidRPr="00AA62BB">
              <w:rPr>
                <w:rFonts w:ascii="David" w:eastAsia="Times New Roman" w:hAnsi="David" w:cs="David"/>
                <w:b/>
                <w:bCs/>
                <w:color w:val="000000"/>
                <w:sz w:val="24"/>
                <w:szCs w:val="24"/>
                <w:rtl/>
              </w:rPr>
              <w:t>מתכת</w:t>
            </w:r>
          </w:p>
        </w:tc>
        <w:tc>
          <w:tcPr>
            <w:tcW w:w="1040" w:type="dxa"/>
            <w:tcBorders>
              <w:top w:val="single" w:sz="4" w:space="0" w:color="auto"/>
              <w:left w:val="single" w:sz="4" w:space="0" w:color="auto"/>
              <w:bottom w:val="single" w:sz="4" w:space="0" w:color="auto"/>
              <w:right w:val="single" w:sz="4" w:space="0" w:color="auto"/>
            </w:tcBorders>
            <w:shd w:val="clear" w:color="000000" w:fill="83CCEB"/>
            <w:noWrap/>
            <w:vAlign w:val="bottom"/>
            <w:hideMark/>
          </w:tcPr>
          <w:p w14:paraId="482B2DFB" w14:textId="77777777" w:rsidR="005357E7" w:rsidRPr="00AA62BB" w:rsidRDefault="005357E7" w:rsidP="004F2A25">
            <w:pPr>
              <w:bidi/>
              <w:spacing w:line="276" w:lineRule="auto"/>
              <w:contextualSpacing/>
              <w:jc w:val="center"/>
              <w:rPr>
                <w:rFonts w:ascii="David" w:eastAsia="Times New Roman" w:hAnsi="David" w:cs="David"/>
                <w:b/>
                <w:bCs/>
                <w:color w:val="000000"/>
                <w:sz w:val="24"/>
                <w:szCs w:val="24"/>
                <w:rtl/>
              </w:rPr>
            </w:pPr>
            <w:r w:rsidRPr="00AA62BB">
              <w:rPr>
                <w:rFonts w:ascii="David" w:eastAsia="Times New Roman" w:hAnsi="David" w:cs="David"/>
                <w:b/>
                <w:bCs/>
                <w:color w:val="000000"/>
                <w:sz w:val="24"/>
                <w:szCs w:val="24"/>
                <w:rtl/>
              </w:rPr>
              <w:t>קרטון</w:t>
            </w:r>
          </w:p>
        </w:tc>
      </w:tr>
      <w:tr w:rsidR="005357E7" w:rsidRPr="00AA62BB" w14:paraId="44402826"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15F5D5D2" w14:textId="77777777" w:rsidR="005357E7" w:rsidRPr="00AA62BB" w:rsidRDefault="005357E7" w:rsidP="004F2A25">
            <w:pPr>
              <w:spacing w:line="276" w:lineRule="auto"/>
              <w:contextualSpacing/>
              <w:jc w:val="center"/>
              <w:rPr>
                <w:rFonts w:ascii="David" w:eastAsia="Times New Roman" w:hAnsi="David" w:cs="David"/>
                <w:color w:val="000000"/>
                <w:sz w:val="24"/>
                <w:szCs w:val="24"/>
                <w:rtl/>
              </w:rPr>
            </w:pPr>
            <w:r w:rsidRPr="00AA62BB">
              <w:rPr>
                <w:rFonts w:ascii="David" w:eastAsia="Times New Roman" w:hAnsi="David" w:cs="David"/>
                <w:color w:val="000000"/>
                <w:sz w:val="24"/>
                <w:szCs w:val="24"/>
              </w:rPr>
              <w:t>0.05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318A365"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34125D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554B1BE"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D33B8A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0.05</w:t>
            </w:r>
          </w:p>
        </w:tc>
      </w:tr>
      <w:tr w:rsidR="005357E7" w:rsidRPr="00AA62BB" w14:paraId="24F2BFE2"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6C51244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FE995E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F289E2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44812E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C0A5F3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w:t>
            </w:r>
          </w:p>
        </w:tc>
      </w:tr>
      <w:tr w:rsidR="005357E7" w:rsidRPr="00AA62BB" w14:paraId="21A8836F"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0FB7F5D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F5F813E"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0.17</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DEDE138"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9E5F5F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618D4C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0.15</w:t>
            </w:r>
          </w:p>
        </w:tc>
      </w:tr>
      <w:tr w:rsidR="005357E7" w:rsidRPr="00AA62BB" w14:paraId="1E8D8F23"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58C6ED5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28B653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8B7B81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B1D350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A8800A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w:t>
            </w:r>
          </w:p>
        </w:tc>
      </w:tr>
      <w:tr w:rsidR="005357E7" w:rsidRPr="00AA62BB" w14:paraId="079D4D13"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7B8F95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E4297A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BC1F1E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A6B441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020710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0.25</w:t>
            </w:r>
          </w:p>
        </w:tc>
      </w:tr>
      <w:tr w:rsidR="005357E7" w:rsidRPr="00AA62BB" w14:paraId="79D6E5B3"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8A28D7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F1A1DF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7FB8F3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8B27465"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12815B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w:t>
            </w:r>
          </w:p>
        </w:tc>
      </w:tr>
      <w:tr w:rsidR="005357E7" w:rsidRPr="00AA62BB" w14:paraId="2AD5F1D5"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4436EF6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0A8B0CA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371FC8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6F26D70"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D5D2EB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0.35</w:t>
            </w:r>
          </w:p>
        </w:tc>
      </w:tr>
      <w:tr w:rsidR="005357E7" w:rsidRPr="00AA62BB" w14:paraId="144183FC"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6CAB39A4"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FCF2A6E"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0.42</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99BC6D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8289400"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7C2B90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w:t>
            </w:r>
          </w:p>
        </w:tc>
      </w:tr>
      <w:tr w:rsidR="005357E7" w:rsidRPr="00AA62BB" w14:paraId="0B802C71"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0711BBC"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E41D62E"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EC2AF94"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DD686D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9FF2020"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0.45</w:t>
            </w:r>
          </w:p>
        </w:tc>
      </w:tr>
      <w:tr w:rsidR="005357E7" w:rsidRPr="00AA62BB" w14:paraId="598ACD47"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4F35A31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57BECAD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D77EB3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C86E89C"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E965D6C"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w:t>
            </w:r>
          </w:p>
        </w:tc>
      </w:tr>
      <w:tr w:rsidR="005357E7" w:rsidRPr="00AA62BB" w14:paraId="37BFF238"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CF1FCD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2A7E0BC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09720F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0D99D9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77FAA95"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0.54</w:t>
            </w:r>
          </w:p>
        </w:tc>
      </w:tr>
      <w:tr w:rsidR="005357E7" w:rsidRPr="00AA62BB" w14:paraId="0DEF78C9"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59BC165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FB2438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4D55AC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8092C4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2F3CC3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0.58</w:t>
            </w:r>
          </w:p>
        </w:tc>
      </w:tr>
      <w:tr w:rsidR="005357E7" w:rsidRPr="00AA62BB" w14:paraId="00D615A3"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6F9801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CB3369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0.63</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2410E1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4C6C27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81FA3A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0.63</w:t>
            </w:r>
          </w:p>
        </w:tc>
      </w:tr>
      <w:tr w:rsidR="005357E7" w:rsidRPr="00AA62BB" w14:paraId="6EBD7C26"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008CB2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5C65A4A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26B779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FD701C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66C95D8"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w:t>
            </w:r>
          </w:p>
        </w:tc>
      </w:tr>
      <w:tr w:rsidR="005357E7" w:rsidRPr="00AA62BB" w14:paraId="498A205B"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7650A13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0E46562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B634060"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9A97D8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641E8BB"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0.75</w:t>
            </w:r>
          </w:p>
        </w:tc>
      </w:tr>
      <w:tr w:rsidR="005357E7" w:rsidRPr="00AA62BB" w14:paraId="61C2C50D"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5308156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82A0228"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EA1AE64"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BAC27E5"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6832F85"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w:t>
            </w:r>
          </w:p>
        </w:tc>
      </w:tr>
      <w:tr w:rsidR="005357E7" w:rsidRPr="00AA62BB" w14:paraId="70C981A9"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080E655C"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2B53218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0.86</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F3A579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C3E247F"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0.86</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70B1FA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0.84</w:t>
            </w:r>
          </w:p>
        </w:tc>
      </w:tr>
      <w:tr w:rsidR="005357E7" w:rsidRPr="00AA62BB" w14:paraId="08729100"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7D801B3D"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6A1F44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E2486FA"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A5B207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4F8D0E3"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0.89</w:t>
            </w:r>
          </w:p>
        </w:tc>
      </w:tr>
      <w:tr w:rsidR="005357E7" w:rsidRPr="00AA62BB" w14:paraId="1A793B31"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2E315C48"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0.95</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6AE013C"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1.02</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C7234C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0.95</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45FE2A1"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0.94</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D860BA2"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0.95</w:t>
            </w:r>
          </w:p>
        </w:tc>
      </w:tr>
      <w:tr w:rsidR="005357E7" w:rsidRPr="00AA62BB" w14:paraId="31E7EF08" w14:textId="77777777" w:rsidTr="004F2A25">
        <w:trPr>
          <w:trHeight w:val="280"/>
        </w:trPr>
        <w:tc>
          <w:tcPr>
            <w:tcW w:w="1244" w:type="dxa"/>
            <w:tcBorders>
              <w:top w:val="nil"/>
              <w:left w:val="single" w:sz="4" w:space="0" w:color="auto"/>
              <w:bottom w:val="single" w:sz="4" w:space="0" w:color="auto"/>
              <w:right w:val="single" w:sz="4" w:space="0" w:color="auto"/>
            </w:tcBorders>
            <w:shd w:val="clear" w:color="auto" w:fill="auto"/>
            <w:noWrap/>
            <w:vAlign w:val="bottom"/>
            <w:hideMark/>
          </w:tcPr>
          <w:p w14:paraId="37E08BA9"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1.00</w:t>
            </w:r>
          </w:p>
        </w:tc>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C5AA97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1.09</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D23F040"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6C4C607"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1.01</w:t>
            </w:r>
          </w:p>
        </w:tc>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5EDE146" w14:textId="77777777" w:rsidR="005357E7" w:rsidRPr="00AA62BB" w:rsidRDefault="005357E7" w:rsidP="004F2A25">
            <w:pPr>
              <w:spacing w:line="276" w:lineRule="auto"/>
              <w:contextualSpacing/>
              <w:jc w:val="center"/>
              <w:rPr>
                <w:rFonts w:ascii="David" w:eastAsia="Times New Roman" w:hAnsi="David" w:cs="David"/>
                <w:color w:val="000000"/>
                <w:sz w:val="24"/>
                <w:szCs w:val="24"/>
              </w:rPr>
            </w:pPr>
            <w:r w:rsidRPr="00AA62BB">
              <w:rPr>
                <w:rFonts w:ascii="David" w:eastAsia="Times New Roman" w:hAnsi="David" w:cs="David"/>
                <w:color w:val="000000"/>
                <w:sz w:val="24"/>
                <w:szCs w:val="24"/>
              </w:rPr>
              <w:t>0.99</w:t>
            </w:r>
          </w:p>
        </w:tc>
      </w:tr>
    </w:tbl>
    <w:p w14:paraId="29C9CD04" w14:textId="77777777" w:rsidR="00383BCA" w:rsidRPr="00AA62BB" w:rsidRDefault="00F15FBF" w:rsidP="005672A5">
      <w:pPr>
        <w:bidi/>
        <w:spacing w:line="276" w:lineRule="auto"/>
        <w:contextualSpacing/>
        <w:rPr>
          <w:rFonts w:ascii="David" w:eastAsia="Times New Roman" w:hAnsi="David" w:cs="David"/>
          <w:i/>
          <w:iCs/>
          <w:sz w:val="24"/>
          <w:szCs w:val="24"/>
          <w:rtl/>
        </w:rPr>
      </w:pPr>
      <w:r w:rsidRPr="00AA62BB">
        <w:rPr>
          <w:rFonts w:ascii="David" w:eastAsia="Times New Roman" w:hAnsi="David" w:cs="David"/>
          <w:i/>
          <w:iCs/>
          <w:sz w:val="24"/>
          <w:szCs w:val="24"/>
          <w:rtl/>
        </w:rPr>
        <w:t>טבלה</w:t>
      </w:r>
      <w:r w:rsidR="00FD2200" w:rsidRPr="00AA62BB">
        <w:rPr>
          <w:rFonts w:ascii="David" w:eastAsia="Times New Roman" w:hAnsi="David" w:cs="David"/>
          <w:i/>
          <w:iCs/>
          <w:sz w:val="24"/>
          <w:szCs w:val="24"/>
          <w:rtl/>
        </w:rPr>
        <w:t xml:space="preserve"> </w:t>
      </w:r>
      <w:r w:rsidR="00D51CA6" w:rsidRPr="00AA62BB">
        <w:rPr>
          <w:rFonts w:ascii="David" w:eastAsia="Times New Roman" w:hAnsi="David" w:cs="David"/>
          <w:i/>
          <w:iCs/>
          <w:sz w:val="24"/>
          <w:szCs w:val="24"/>
          <w:rtl/>
        </w:rPr>
        <w:t>3</w:t>
      </w:r>
      <w:r w:rsidR="00FD2200" w:rsidRPr="00AA62BB">
        <w:rPr>
          <w:rFonts w:ascii="David" w:eastAsia="Times New Roman" w:hAnsi="David" w:cs="David"/>
          <w:i/>
          <w:iCs/>
          <w:sz w:val="24"/>
          <w:szCs w:val="24"/>
          <w:rtl/>
        </w:rPr>
        <w:t>: טבלת מדידות ניסוי חיישנים</w:t>
      </w:r>
    </w:p>
    <w:p w14:paraId="3DCAD464" w14:textId="77777777" w:rsidR="005357E7" w:rsidRPr="00AA62BB" w:rsidRDefault="005357E7" w:rsidP="00855F8E">
      <w:pPr>
        <w:pStyle w:val="a6"/>
        <w:numPr>
          <w:ilvl w:val="0"/>
          <w:numId w:val="27"/>
        </w:numPr>
        <w:bidi/>
        <w:spacing w:line="276" w:lineRule="auto"/>
        <w:rPr>
          <w:rFonts w:ascii="David" w:eastAsia="Times New Roman" w:hAnsi="David" w:cs="David"/>
          <w:b/>
          <w:bCs/>
          <w:sz w:val="26"/>
          <w:szCs w:val="26"/>
          <w:rtl/>
        </w:rPr>
      </w:pPr>
      <w:r w:rsidRPr="00AA62BB">
        <w:rPr>
          <w:rFonts w:ascii="David" w:eastAsia="Times New Roman" w:hAnsi="David" w:cs="David"/>
          <w:b/>
          <w:bCs/>
          <w:sz w:val="26"/>
          <w:szCs w:val="26"/>
          <w:rtl/>
        </w:rPr>
        <w:t xml:space="preserve">נספח </w:t>
      </w:r>
      <w:r w:rsidR="00D31BCA" w:rsidRPr="00AA62BB">
        <w:rPr>
          <w:rFonts w:ascii="David" w:eastAsia="Times New Roman" w:hAnsi="David" w:cs="David"/>
          <w:b/>
          <w:bCs/>
          <w:sz w:val="26"/>
          <w:szCs w:val="26"/>
          <w:rtl/>
        </w:rPr>
        <w:t>ט</w:t>
      </w:r>
      <w:r w:rsidR="008604B2" w:rsidRPr="00AA62BB">
        <w:rPr>
          <w:rFonts w:ascii="David" w:eastAsia="Times New Roman" w:hAnsi="David" w:cs="David"/>
          <w:b/>
          <w:bCs/>
          <w:sz w:val="26"/>
          <w:szCs w:val="26"/>
          <w:rtl/>
        </w:rPr>
        <w:t xml:space="preserve">: </w:t>
      </w:r>
      <w:r w:rsidRPr="00AA62BB">
        <w:rPr>
          <w:rFonts w:ascii="David" w:eastAsia="Times New Roman" w:hAnsi="David" w:cs="David"/>
          <w:b/>
          <w:bCs/>
          <w:sz w:val="26"/>
          <w:szCs w:val="26"/>
          <w:rtl/>
        </w:rPr>
        <w:t xml:space="preserve">טבלת מדידות ניסוי מצלמה </w:t>
      </w:r>
    </w:p>
    <w:tbl>
      <w:tblPr>
        <w:bidiVisual/>
        <w:tblW w:w="6240" w:type="dxa"/>
        <w:tblLook w:val="04A0" w:firstRow="1" w:lastRow="0" w:firstColumn="1" w:lastColumn="0" w:noHBand="0" w:noVBand="1"/>
      </w:tblPr>
      <w:tblGrid>
        <w:gridCol w:w="1040"/>
        <w:gridCol w:w="1040"/>
        <w:gridCol w:w="1040"/>
        <w:gridCol w:w="1040"/>
        <w:gridCol w:w="1040"/>
        <w:gridCol w:w="1040"/>
      </w:tblGrid>
      <w:tr w:rsidR="005357E7" w:rsidRPr="00AA62BB" w14:paraId="2A783A17" w14:textId="77777777" w:rsidTr="00855F8E">
        <w:trPr>
          <w:trHeight w:val="280"/>
        </w:trPr>
        <w:tc>
          <w:tcPr>
            <w:tcW w:w="1040" w:type="dxa"/>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2942D42D"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x_n</w:t>
            </w:r>
          </w:p>
        </w:tc>
        <w:tc>
          <w:tcPr>
            <w:tcW w:w="1040" w:type="dxa"/>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03D27FA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y_n</w:t>
            </w:r>
          </w:p>
        </w:tc>
        <w:tc>
          <w:tcPr>
            <w:tcW w:w="1040" w:type="dxa"/>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3D778062"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z_n</w:t>
            </w:r>
          </w:p>
        </w:tc>
        <w:tc>
          <w:tcPr>
            <w:tcW w:w="1040" w:type="dxa"/>
            <w:tcBorders>
              <w:top w:val="single" w:sz="4" w:space="0" w:color="auto"/>
              <w:left w:val="single" w:sz="4" w:space="0" w:color="auto"/>
              <w:bottom w:val="single" w:sz="4" w:space="0" w:color="auto"/>
              <w:right w:val="single" w:sz="4" w:space="0" w:color="auto"/>
            </w:tcBorders>
            <w:shd w:val="clear" w:color="000000" w:fill="E6B8B7"/>
            <w:noWrap/>
            <w:vAlign w:val="bottom"/>
            <w:hideMark/>
          </w:tcPr>
          <w:p w14:paraId="2C850638"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yaw</w:t>
            </w:r>
          </w:p>
        </w:tc>
        <w:tc>
          <w:tcPr>
            <w:tcW w:w="1040" w:type="dxa"/>
            <w:tcBorders>
              <w:top w:val="single" w:sz="4" w:space="0" w:color="auto"/>
              <w:left w:val="single" w:sz="4" w:space="0" w:color="auto"/>
              <w:bottom w:val="single" w:sz="4" w:space="0" w:color="auto"/>
              <w:right w:val="single" w:sz="4" w:space="0" w:color="auto"/>
            </w:tcBorders>
            <w:shd w:val="clear" w:color="000000" w:fill="E6B8B7"/>
            <w:noWrap/>
            <w:vAlign w:val="bottom"/>
            <w:hideMark/>
          </w:tcPr>
          <w:p w14:paraId="064C6B4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pitch</w:t>
            </w:r>
          </w:p>
        </w:tc>
        <w:tc>
          <w:tcPr>
            <w:tcW w:w="1040" w:type="dxa"/>
            <w:tcBorders>
              <w:top w:val="single" w:sz="4" w:space="0" w:color="auto"/>
              <w:left w:val="single" w:sz="4" w:space="0" w:color="auto"/>
              <w:bottom w:val="single" w:sz="4" w:space="0" w:color="auto"/>
              <w:right w:val="single" w:sz="4" w:space="0" w:color="auto"/>
            </w:tcBorders>
            <w:shd w:val="clear" w:color="000000" w:fill="E6B8B7"/>
            <w:noWrap/>
            <w:vAlign w:val="bottom"/>
            <w:hideMark/>
          </w:tcPr>
          <w:p w14:paraId="3CBC9A4C"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roll</w:t>
            </w:r>
          </w:p>
        </w:tc>
      </w:tr>
      <w:tr w:rsidR="005357E7" w:rsidRPr="00AA62BB" w14:paraId="33A279EC"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61594E1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48.14</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3A1571A4"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-420.68</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63B57DA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-800.2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44A1C6FB"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-178.22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D5B733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1.66</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85EB06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26.54</w:t>
            </w:r>
          </w:p>
        </w:tc>
      </w:tr>
      <w:tr w:rsidR="005357E7" w:rsidRPr="00AA62BB" w14:paraId="3F4F023D"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7B2C1B09"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-157.71</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6616335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-376.62</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7CBC48E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-805.57</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E44A30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-151.89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A2EFB8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-10.8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4773C4BB"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23.37</w:t>
            </w:r>
          </w:p>
        </w:tc>
      </w:tr>
      <w:tr w:rsidR="005357E7" w:rsidRPr="00AA62BB" w14:paraId="6F32D6A4"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515C2DD"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-332.44</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3EE176EC"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-256.58</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6A9BFF0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-804.59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7D9340F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-122.85</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531833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-21.34</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27833271"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15.7</w:t>
            </w:r>
          </w:p>
        </w:tc>
      </w:tr>
      <w:tr w:rsidR="005357E7" w:rsidRPr="00AA62BB" w14:paraId="66631101"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C613742"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-392.94</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891A53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-8.01</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67ADD7B"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-830.89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428F969E"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-90.48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9920A8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-24.32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2ABDDA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-1.12</w:t>
            </w:r>
          </w:p>
        </w:tc>
      </w:tr>
      <w:tr w:rsidR="005357E7" w:rsidRPr="00AA62BB" w14:paraId="0EFAB366"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1903C31"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-351.91</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1561DBB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192.36</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663628D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-810.61</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46C971AC"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-57.97</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391AA01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-21.35</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4D7B51B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-14.16</w:t>
            </w:r>
          </w:p>
        </w:tc>
      </w:tr>
      <w:tr w:rsidR="005357E7" w:rsidRPr="00AA62BB" w14:paraId="271F733D"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42C1025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-206.07</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1834C2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325.62</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250D1C68"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-829.18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3078A04"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-28.79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3467E5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-11.33</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269278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-21.32</w:t>
            </w:r>
          </w:p>
        </w:tc>
      </w:tr>
      <w:tr w:rsidR="005357E7" w:rsidRPr="00AA62BB" w14:paraId="4F3C2316"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7C94C04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-48.69</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71A14AD1"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422.13</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3C02AD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-808.57</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E3837C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-0.08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DC06D3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-1.69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7A2A98FD"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-26.62</w:t>
            </w:r>
          </w:p>
        </w:tc>
      </w:tr>
      <w:tr w:rsidR="005357E7" w:rsidRPr="00AA62BB" w14:paraId="6F242D14"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11AE28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130.22</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F711F3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371.45</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1C7A0CE"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-823.04</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270C32B"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28.69</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AFC3BA4"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8.95</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988C61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-22.84</w:t>
            </w:r>
          </w:p>
        </w:tc>
      </w:tr>
      <w:tr w:rsidR="005357E7" w:rsidRPr="00AA62BB" w14:paraId="398D6EDF"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9E2587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330.78</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B68C55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256.12</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D677AF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-800.41</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5E51FD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57.44</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220320D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21.28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D10D377"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-16.02</w:t>
            </w:r>
          </w:p>
        </w:tc>
      </w:tr>
      <w:tr w:rsidR="005357E7" w:rsidRPr="00AA62BB" w14:paraId="19461D42"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1E3378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417.93</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4D7149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30.19</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4A3C80D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-800.88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E27FFE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89.66</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2F9228B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26.53</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15312431"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-0.63</w:t>
            </w:r>
          </w:p>
        </w:tc>
      </w:tr>
      <w:tr w:rsidR="005357E7" w:rsidRPr="00AA62BB" w14:paraId="28334A2E"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31DD1BF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387.2</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0A865B9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-188.85</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F73DA8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-796.22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7A92B1B2"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122.35</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8B7FF42"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23.68</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75C88215"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13.88</w:t>
            </w:r>
          </w:p>
        </w:tc>
      </w:tr>
      <w:tr w:rsidR="005357E7" w:rsidRPr="00AA62BB" w14:paraId="44FD5E9D"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2B1859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251.41</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7F5E4173"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-355.33</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5E01CBF1"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-797.57</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05F9BD70"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152.86</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8E51FD8"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14.4</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903771C"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23.58</w:t>
            </w:r>
          </w:p>
        </w:tc>
      </w:tr>
      <w:tr w:rsidR="005357E7" w:rsidRPr="00AA62BB" w14:paraId="046AB46F" w14:textId="77777777" w:rsidTr="00855F8E">
        <w:trPr>
          <w:trHeight w:val="280"/>
        </w:trPr>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47238706"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48.14</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38FFD0CA"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-420.68</w:t>
            </w:r>
          </w:p>
        </w:tc>
        <w:tc>
          <w:tcPr>
            <w:tcW w:w="1040" w:type="dxa"/>
            <w:tcBorders>
              <w:top w:val="nil"/>
              <w:left w:val="single" w:sz="4" w:space="0" w:color="auto"/>
              <w:bottom w:val="single" w:sz="4" w:space="0" w:color="auto"/>
              <w:right w:val="single" w:sz="4" w:space="0" w:color="auto"/>
            </w:tcBorders>
            <w:shd w:val="clear" w:color="000000" w:fill="B7DEE8"/>
            <w:noWrap/>
            <w:vAlign w:val="bottom"/>
            <w:hideMark/>
          </w:tcPr>
          <w:p w14:paraId="48F9A688"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-800.2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2C767E62"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178.22</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58DB3A4F" w14:textId="77777777" w:rsidR="005357E7" w:rsidRPr="00AA62BB" w:rsidRDefault="005357E7" w:rsidP="005672A5">
            <w:pPr>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1.66</w:t>
            </w:r>
          </w:p>
        </w:tc>
        <w:tc>
          <w:tcPr>
            <w:tcW w:w="1040" w:type="dxa"/>
            <w:tcBorders>
              <w:top w:val="nil"/>
              <w:left w:val="single" w:sz="4" w:space="0" w:color="auto"/>
              <w:bottom w:val="single" w:sz="4" w:space="0" w:color="auto"/>
              <w:right w:val="single" w:sz="4" w:space="0" w:color="auto"/>
            </w:tcBorders>
            <w:shd w:val="clear" w:color="000000" w:fill="E6B8B7"/>
            <w:noWrap/>
            <w:vAlign w:val="bottom"/>
            <w:hideMark/>
          </w:tcPr>
          <w:p w14:paraId="6D58D831" w14:textId="77777777" w:rsidR="005357E7" w:rsidRPr="00AA62BB" w:rsidRDefault="005357E7" w:rsidP="004F2A25">
            <w:pPr>
              <w:keepNext/>
              <w:spacing w:line="276" w:lineRule="auto"/>
              <w:contextualSpacing/>
              <w:rPr>
                <w:rFonts w:ascii="David" w:eastAsia="Times New Roman" w:hAnsi="David" w:cs="David"/>
                <w:color w:val="000000"/>
                <w:sz w:val="24"/>
                <w:szCs w:val="24"/>
              </w:rPr>
            </w:pPr>
            <w:r w:rsidRPr="00AA62BB">
              <w:rPr>
                <w:rFonts w:ascii="David" w:eastAsia="Times New Roman" w:hAnsi="David" w:cs="David"/>
                <w:color w:val="000000"/>
                <w:sz w:val="24"/>
                <w:szCs w:val="24"/>
              </w:rPr>
              <w:t>26.54</w:t>
            </w:r>
          </w:p>
        </w:tc>
      </w:tr>
    </w:tbl>
    <w:p w14:paraId="0C98B7B5" w14:textId="77777777" w:rsidR="005357E7" w:rsidRPr="00AA62BB" w:rsidRDefault="004F2A25" w:rsidP="004F2A25">
      <w:pPr>
        <w:pStyle w:val="a4"/>
        <w:bidi/>
        <w:rPr>
          <w:rFonts w:eastAsia="Times New Roman" w:cs="David"/>
          <w:szCs w:val="24"/>
          <w:rtl/>
        </w:rPr>
      </w:pPr>
      <w:r w:rsidRPr="00AA62BB">
        <w:rPr>
          <w:rFonts w:cs="David"/>
          <w:rtl/>
        </w:rPr>
        <w:t xml:space="preserve">טבלה </w:t>
      </w:r>
      <w:r w:rsidR="00AA62BB" w:rsidRPr="00AA62BB">
        <w:rPr>
          <w:rFonts w:cs="David"/>
          <w:rtl/>
        </w:rPr>
        <w:t>4</w:t>
      </w:r>
      <w:r w:rsidRPr="00AA62BB">
        <w:rPr>
          <w:rFonts w:cs="David"/>
          <w:rtl/>
        </w:rPr>
        <w:t>: טבלת מדידות ניסוי מצלמה</w:t>
      </w:r>
    </w:p>
    <w:p w14:paraId="59CC42C4" w14:textId="77777777" w:rsidR="006D3300" w:rsidRPr="00AA62BB" w:rsidRDefault="006D3300" w:rsidP="00D51CA6">
      <w:pPr>
        <w:pStyle w:val="a6"/>
        <w:numPr>
          <w:ilvl w:val="0"/>
          <w:numId w:val="27"/>
        </w:numPr>
        <w:bidi/>
        <w:spacing w:line="276" w:lineRule="auto"/>
        <w:rPr>
          <w:rFonts w:ascii="David" w:eastAsia="Times New Roman" w:hAnsi="David" w:cs="David"/>
          <w:b/>
          <w:bCs/>
          <w:sz w:val="26"/>
          <w:szCs w:val="26"/>
        </w:rPr>
      </w:pPr>
      <w:bookmarkStart w:id="461" w:name="_Toc153827785"/>
      <w:r w:rsidRPr="00AA62BB">
        <w:rPr>
          <w:rFonts w:ascii="David" w:eastAsia="Times New Roman" w:hAnsi="David" w:cs="David"/>
          <w:b/>
          <w:bCs/>
          <w:sz w:val="26"/>
          <w:szCs w:val="26"/>
          <w:rtl/>
        </w:rPr>
        <w:t>רשימת מקורות</w:t>
      </w:r>
      <w:bookmarkEnd w:id="461"/>
    </w:p>
    <w:tbl>
      <w:tblPr>
        <w:tblStyle w:val="a5"/>
        <w:bidiVisual/>
        <w:tblW w:w="9916"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9207"/>
      </w:tblGrid>
      <w:tr w:rsidR="00D51CA6" w:rsidRPr="00AA62BB" w14:paraId="7A4DEBBA" w14:textId="77777777" w:rsidTr="00D51CA6">
        <w:tc>
          <w:tcPr>
            <w:tcW w:w="709" w:type="dxa"/>
          </w:tcPr>
          <w:p w14:paraId="0C2A32E5"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tl/>
              </w:rPr>
              <w:t>[1]</w:t>
            </w:r>
          </w:p>
        </w:tc>
        <w:tc>
          <w:tcPr>
            <w:tcW w:w="9207" w:type="dxa"/>
          </w:tcPr>
          <w:p w14:paraId="49EF3EED" w14:textId="77777777" w:rsidR="00D51CA6" w:rsidRPr="00AA62BB" w:rsidRDefault="00D51CA6" w:rsidP="00D51CA6">
            <w:pPr>
              <w:bidi/>
              <w:spacing w:line="276" w:lineRule="auto"/>
              <w:contextualSpacing/>
              <w:rPr>
                <w:rFonts w:ascii="David" w:hAnsi="David" w:cs="David"/>
                <w:sz w:val="24"/>
                <w:szCs w:val="24"/>
                <w:rtl/>
              </w:rPr>
            </w:pPr>
            <w:r w:rsidRPr="00AA62BB">
              <w:rPr>
                <w:rFonts w:ascii="David" w:eastAsia="Times New Roman" w:hAnsi="David" w:cs="David"/>
                <w:sz w:val="24"/>
                <w:szCs w:val="24"/>
                <w:rtl/>
              </w:rPr>
              <w:t>אתר דבר, כתבה משנת 2016</w:t>
            </w:r>
            <w:r w:rsidRPr="00AA62BB">
              <w:rPr>
                <w:rFonts w:ascii="David" w:hAnsi="David" w:cs="David"/>
                <w:sz w:val="24"/>
                <w:szCs w:val="24"/>
                <w:rtl/>
              </w:rPr>
              <w:t xml:space="preserve"> </w:t>
            </w:r>
            <w:hyperlink r:id="rId55" w:history="1">
              <w:r w:rsidRPr="00AA62BB">
                <w:rPr>
                  <w:rStyle w:val="Hyperlink"/>
                  <w:rFonts w:ascii="David" w:hAnsi="David" w:cs="David"/>
                  <w:sz w:val="24"/>
                  <w:szCs w:val="24"/>
                </w:rPr>
                <w:t>https://www.davar1.co.il/22882</w:t>
              </w:r>
              <w:r w:rsidRPr="00AA62BB">
                <w:rPr>
                  <w:rStyle w:val="Hyperlink"/>
                  <w:rFonts w:ascii="David" w:hAnsi="David" w:cs="David"/>
                  <w:sz w:val="24"/>
                  <w:szCs w:val="24"/>
                  <w:rtl/>
                </w:rPr>
                <w:t>/</w:t>
              </w:r>
            </w:hyperlink>
            <w:r w:rsidRPr="00AA62BB">
              <w:rPr>
                <w:rFonts w:ascii="David" w:hAnsi="David" w:cs="David"/>
                <w:sz w:val="24"/>
                <w:szCs w:val="24"/>
                <w:rtl/>
              </w:rPr>
              <w:t xml:space="preserve"> </w:t>
            </w:r>
          </w:p>
        </w:tc>
      </w:tr>
      <w:tr w:rsidR="00D51CA6" w:rsidRPr="00AA62BB" w14:paraId="099C841F" w14:textId="77777777" w:rsidTr="00D51CA6">
        <w:tc>
          <w:tcPr>
            <w:tcW w:w="709" w:type="dxa"/>
          </w:tcPr>
          <w:p w14:paraId="1A593269"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[2]</w:t>
            </w:r>
          </w:p>
        </w:tc>
        <w:tc>
          <w:tcPr>
            <w:tcW w:w="9207" w:type="dxa"/>
          </w:tcPr>
          <w:p w14:paraId="6AEFB916" w14:textId="77777777" w:rsidR="00D51CA6" w:rsidRPr="00AA62BB" w:rsidRDefault="00CF7C4C" w:rsidP="00D51CA6">
            <w:pPr>
              <w:bidi/>
              <w:spacing w:line="276" w:lineRule="auto"/>
              <w:contextualSpacing/>
              <w:rPr>
                <w:rFonts w:ascii="David" w:hAnsi="David" w:cs="David"/>
                <w:sz w:val="24"/>
                <w:szCs w:val="24"/>
                <w:rtl/>
              </w:rPr>
            </w:pPr>
            <w:hyperlink r:id="rId56" w:history="1">
              <w:r w:rsidR="00D51CA6" w:rsidRPr="00AA62BB">
                <w:rPr>
                  <w:rStyle w:val="Hyperlink"/>
                  <w:rFonts w:ascii="David" w:hAnsi="David" w:cs="David"/>
                  <w:sz w:val="24"/>
                  <w:szCs w:val="24"/>
                </w:rPr>
                <w:t>https://www.alljobs.co.il/User/SalaryCompound/position/?JobCategoryID=1724</w:t>
              </w:r>
            </w:hyperlink>
            <w:r w:rsidR="00D51CA6" w:rsidRPr="00AA62BB">
              <w:rPr>
                <w:rFonts w:ascii="David" w:eastAsia="Times New Roman" w:hAnsi="David" w:cs="David"/>
                <w:sz w:val="24"/>
                <w:szCs w:val="24"/>
              </w:rPr>
              <w:t xml:space="preserve"> alljobs</w:t>
            </w:r>
          </w:p>
        </w:tc>
      </w:tr>
      <w:tr w:rsidR="00D51CA6" w:rsidRPr="00AA62BB" w14:paraId="7C8DDD43" w14:textId="77777777" w:rsidTr="00D51CA6">
        <w:tc>
          <w:tcPr>
            <w:tcW w:w="709" w:type="dxa"/>
          </w:tcPr>
          <w:p w14:paraId="548547F1"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[3]</w:t>
            </w:r>
          </w:p>
        </w:tc>
        <w:tc>
          <w:tcPr>
            <w:tcW w:w="9207" w:type="dxa"/>
          </w:tcPr>
          <w:p w14:paraId="1825C89D" w14:textId="77777777" w:rsidR="00D51CA6" w:rsidRPr="00AA62BB" w:rsidRDefault="00D51CA6" w:rsidP="00D51CA6">
            <w:pPr>
              <w:bidi/>
              <w:spacing w:line="276" w:lineRule="auto"/>
              <w:contextualSpacing/>
              <w:rPr>
                <w:rFonts w:ascii="David" w:hAnsi="David" w:cs="David"/>
                <w:sz w:val="24"/>
                <w:szCs w:val="24"/>
                <w:rtl/>
              </w:rPr>
            </w:pPr>
            <w:r w:rsidRPr="00AA62BB">
              <w:rPr>
                <w:rFonts w:ascii="David" w:eastAsia="Times New Roman" w:hAnsi="David" w:cs="David"/>
                <w:sz w:val="24"/>
                <w:szCs w:val="24"/>
                <w:rtl/>
              </w:rPr>
              <w:t>רשת 13, כתבה משנת 2017</w:t>
            </w:r>
            <w:r w:rsidRPr="00AA62BB">
              <w:rPr>
                <w:rFonts w:ascii="David" w:hAnsi="David" w:cs="David"/>
                <w:sz w:val="24"/>
                <w:szCs w:val="24"/>
                <w:rtl/>
              </w:rPr>
              <w:t xml:space="preserve"> </w:t>
            </w:r>
            <w:hyperlink r:id="rId57" w:history="1">
              <w:r w:rsidRPr="00AA62BB">
                <w:rPr>
                  <w:rStyle w:val="Hyperlink"/>
                  <w:rFonts w:ascii="David" w:hAnsi="David" w:cs="David"/>
                  <w:sz w:val="24"/>
                  <w:szCs w:val="24"/>
                </w:rPr>
                <w:t>https://13tv.co.il/item/online/gadgets/ntr-1265179</w:t>
              </w:r>
              <w:r w:rsidRPr="00AA62BB">
                <w:rPr>
                  <w:rStyle w:val="Hyperlink"/>
                  <w:rFonts w:ascii="David" w:hAnsi="David" w:cs="David"/>
                  <w:sz w:val="24"/>
                  <w:szCs w:val="24"/>
                  <w:rtl/>
                </w:rPr>
                <w:t>/</w:t>
              </w:r>
            </w:hyperlink>
          </w:p>
        </w:tc>
      </w:tr>
      <w:tr w:rsidR="00D51CA6" w:rsidRPr="00AA62BB" w14:paraId="0D0411F8" w14:textId="77777777" w:rsidTr="00D51CA6">
        <w:tc>
          <w:tcPr>
            <w:tcW w:w="709" w:type="dxa"/>
          </w:tcPr>
          <w:p w14:paraId="696E5650"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lastRenderedPageBreak/>
              <w:t>[4]</w:t>
            </w:r>
          </w:p>
        </w:tc>
        <w:tc>
          <w:tcPr>
            <w:tcW w:w="9207" w:type="dxa"/>
          </w:tcPr>
          <w:p w14:paraId="48F22862" w14:textId="77777777" w:rsidR="00D51CA6" w:rsidRPr="00AA62BB" w:rsidRDefault="00CF7C4C" w:rsidP="00D51CA6">
            <w:pPr>
              <w:bidi/>
              <w:spacing w:line="276" w:lineRule="auto"/>
              <w:contextualSpacing/>
              <w:rPr>
                <w:rFonts w:ascii="David" w:hAnsi="David" w:cs="David"/>
                <w:sz w:val="24"/>
                <w:szCs w:val="24"/>
                <w:rtl/>
              </w:rPr>
            </w:pPr>
            <w:hyperlink r:id="rId58" w:history="1">
              <w:r w:rsidR="00D51CA6" w:rsidRPr="00AA62BB">
                <w:rPr>
                  <w:rStyle w:val="Hyperlink"/>
                  <w:rFonts w:ascii="David" w:hAnsi="David" w:cs="David"/>
                  <w:sz w:val="24"/>
                  <w:szCs w:val="24"/>
                </w:rPr>
                <w:t>https://www.aisrael.org/?CategoryID=1340&amp;ArticleID=57714</w:t>
              </w:r>
            </w:hyperlink>
          </w:p>
        </w:tc>
      </w:tr>
      <w:tr w:rsidR="00D51CA6" w:rsidRPr="00AA62BB" w14:paraId="081B0C3B" w14:textId="77777777" w:rsidTr="00D51CA6">
        <w:tc>
          <w:tcPr>
            <w:tcW w:w="709" w:type="dxa"/>
          </w:tcPr>
          <w:p w14:paraId="70320CD1"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[5]</w:t>
            </w:r>
          </w:p>
        </w:tc>
        <w:tc>
          <w:tcPr>
            <w:tcW w:w="9207" w:type="dxa"/>
          </w:tcPr>
          <w:p w14:paraId="4B2290D5" w14:textId="77777777" w:rsidR="00D51CA6" w:rsidRPr="00AA62BB" w:rsidRDefault="00CF7C4C" w:rsidP="00D51CA6">
            <w:pPr>
              <w:bidi/>
              <w:spacing w:line="276" w:lineRule="auto"/>
              <w:contextualSpacing/>
              <w:rPr>
                <w:rFonts w:ascii="David" w:hAnsi="David" w:cs="David"/>
                <w:sz w:val="24"/>
                <w:szCs w:val="24"/>
                <w:rtl/>
              </w:rPr>
            </w:pPr>
            <w:hyperlink r:id="rId59" w:history="1">
              <w:r w:rsidR="00D51CA6" w:rsidRPr="00AA62BB">
                <w:rPr>
                  <w:rStyle w:val="Hyperlink"/>
                  <w:rFonts w:ascii="David" w:hAnsi="David" w:cs="David"/>
                  <w:sz w:val="24"/>
                  <w:szCs w:val="24"/>
                </w:rPr>
                <w:t>https://www.ynet.co.il/articles/0,7340,L-4214495,00.html</w:t>
              </w:r>
            </w:hyperlink>
          </w:p>
        </w:tc>
      </w:tr>
      <w:tr w:rsidR="00D51CA6" w:rsidRPr="00AA62BB" w14:paraId="38AACD5D" w14:textId="77777777" w:rsidTr="00D51CA6">
        <w:tc>
          <w:tcPr>
            <w:tcW w:w="709" w:type="dxa"/>
          </w:tcPr>
          <w:p w14:paraId="10B0E68A"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[6]</w:t>
            </w:r>
          </w:p>
        </w:tc>
        <w:tc>
          <w:tcPr>
            <w:tcW w:w="9207" w:type="dxa"/>
          </w:tcPr>
          <w:p w14:paraId="6D88EAF6" w14:textId="77777777" w:rsidR="00D51CA6" w:rsidRPr="00AA62BB" w:rsidRDefault="00CF7C4C" w:rsidP="00D51CA6">
            <w:pPr>
              <w:pStyle w:val="a6"/>
              <w:bidi/>
              <w:spacing w:line="276" w:lineRule="auto"/>
              <w:ind w:left="0"/>
              <w:rPr>
                <w:rFonts w:ascii="David" w:eastAsia="Times New Roman" w:hAnsi="David" w:cs="David"/>
                <w:b/>
                <w:bCs/>
                <w:sz w:val="26"/>
                <w:szCs w:val="26"/>
                <w:rtl/>
              </w:rPr>
            </w:pPr>
            <w:hyperlink r:id="rId60" w:history="1">
              <w:r w:rsidR="00D51CA6" w:rsidRPr="00AA62BB">
                <w:rPr>
                  <w:rStyle w:val="Hyperlink"/>
                  <w:rFonts w:ascii="David" w:hAnsi="David" w:cs="David"/>
                  <w:sz w:val="24"/>
                  <w:szCs w:val="24"/>
                </w:rPr>
                <w:t>https://www.bizportal.co.il/list/tags/18062</w:t>
              </w:r>
            </w:hyperlink>
          </w:p>
        </w:tc>
      </w:tr>
      <w:tr w:rsidR="00D51CA6" w:rsidRPr="00AA62BB" w14:paraId="6C13882D" w14:textId="77777777" w:rsidTr="00D51CA6">
        <w:tc>
          <w:tcPr>
            <w:tcW w:w="709" w:type="dxa"/>
          </w:tcPr>
          <w:p w14:paraId="0B953524"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[7]</w:t>
            </w:r>
          </w:p>
        </w:tc>
        <w:tc>
          <w:tcPr>
            <w:tcW w:w="9207" w:type="dxa"/>
          </w:tcPr>
          <w:p w14:paraId="76245D13" w14:textId="77777777" w:rsidR="00D51CA6" w:rsidRPr="00AA62BB" w:rsidRDefault="00CF7C4C" w:rsidP="00D51CA6">
            <w:pPr>
              <w:pStyle w:val="a6"/>
              <w:bidi/>
              <w:spacing w:line="276" w:lineRule="auto"/>
              <w:ind w:left="0"/>
              <w:rPr>
                <w:rFonts w:ascii="David" w:eastAsia="Times New Roman" w:hAnsi="David" w:cs="David"/>
                <w:b/>
                <w:bCs/>
                <w:sz w:val="26"/>
                <w:szCs w:val="26"/>
                <w:rtl/>
              </w:rPr>
            </w:pPr>
            <w:hyperlink r:id="rId61" w:history="1">
              <w:r w:rsidR="00D51CA6" w:rsidRPr="00AA62BB">
                <w:rPr>
                  <w:rStyle w:val="Hyperlink"/>
                  <w:rFonts w:ascii="David" w:hAnsi="David" w:cs="David"/>
                  <w:sz w:val="24"/>
                  <w:szCs w:val="24"/>
                </w:rPr>
                <w:t>https://www.youtube.com/watch?v=otztORT2zxk</w:t>
              </w:r>
            </w:hyperlink>
          </w:p>
        </w:tc>
      </w:tr>
      <w:tr w:rsidR="00D51CA6" w:rsidRPr="00AA62BB" w14:paraId="229A61BC" w14:textId="77777777" w:rsidTr="00D51CA6">
        <w:tc>
          <w:tcPr>
            <w:tcW w:w="709" w:type="dxa"/>
          </w:tcPr>
          <w:p w14:paraId="445C244D"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[8]</w:t>
            </w:r>
          </w:p>
        </w:tc>
        <w:tc>
          <w:tcPr>
            <w:tcW w:w="9207" w:type="dxa"/>
          </w:tcPr>
          <w:p w14:paraId="1DE984DA" w14:textId="77777777" w:rsidR="00D51CA6" w:rsidRPr="00AA62BB" w:rsidRDefault="00CF7C4C" w:rsidP="00D51CA6">
            <w:pPr>
              <w:bidi/>
              <w:spacing w:line="276" w:lineRule="auto"/>
              <w:contextualSpacing/>
              <w:rPr>
                <w:rFonts w:ascii="David" w:hAnsi="David" w:cs="David"/>
                <w:sz w:val="24"/>
                <w:szCs w:val="24"/>
                <w:rtl/>
              </w:rPr>
            </w:pPr>
            <w:hyperlink r:id="rId62" w:history="1">
              <w:r w:rsidR="00D51CA6" w:rsidRPr="00AA62BB">
                <w:rPr>
                  <w:rStyle w:val="Hyperlink"/>
                  <w:rFonts w:ascii="David" w:hAnsi="David" w:cs="David"/>
                  <w:sz w:val="24"/>
                  <w:szCs w:val="24"/>
                </w:rPr>
                <w:t>Projects | Computer coding for kids and teens | Raspberry Pi</w:t>
              </w:r>
            </w:hyperlink>
          </w:p>
        </w:tc>
      </w:tr>
      <w:tr w:rsidR="00D51CA6" w:rsidRPr="00AA62BB" w14:paraId="5E7631B7" w14:textId="77777777" w:rsidTr="00D51CA6">
        <w:tc>
          <w:tcPr>
            <w:tcW w:w="709" w:type="dxa"/>
          </w:tcPr>
          <w:p w14:paraId="17A4282A"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[9]</w:t>
            </w:r>
          </w:p>
        </w:tc>
        <w:tc>
          <w:tcPr>
            <w:tcW w:w="9207" w:type="dxa"/>
          </w:tcPr>
          <w:p w14:paraId="0FA595F3" w14:textId="77777777" w:rsidR="00D51CA6" w:rsidRPr="00AA62BB" w:rsidRDefault="00CF7C4C" w:rsidP="00D51CA6">
            <w:pPr>
              <w:bidi/>
              <w:spacing w:line="276" w:lineRule="auto"/>
              <w:contextualSpacing/>
              <w:rPr>
                <w:rFonts w:ascii="David" w:hAnsi="David" w:cs="David"/>
                <w:sz w:val="24"/>
                <w:szCs w:val="24"/>
              </w:rPr>
            </w:pPr>
            <w:hyperlink r:id="rId63" w:history="1">
              <w:r w:rsidR="00D51CA6" w:rsidRPr="00AA62BB">
                <w:rPr>
                  <w:rStyle w:val="Hyperlink"/>
                  <w:rFonts w:ascii="David" w:hAnsi="David" w:cs="David"/>
                  <w:sz w:val="24"/>
                  <w:szCs w:val="24"/>
                </w:rPr>
                <w:t>https://www.waveshare.com/wiki/7inch_HDMI_LCD_(C)</w:t>
              </w:r>
            </w:hyperlink>
          </w:p>
        </w:tc>
      </w:tr>
      <w:tr w:rsidR="00D51CA6" w:rsidRPr="00AA62BB" w14:paraId="16B7BA2B" w14:textId="77777777" w:rsidTr="00D51CA6">
        <w:tc>
          <w:tcPr>
            <w:tcW w:w="709" w:type="dxa"/>
          </w:tcPr>
          <w:p w14:paraId="775E1A49" w14:textId="77777777" w:rsidR="00D51CA6" w:rsidRPr="00AA62BB" w:rsidRDefault="00D51CA6" w:rsidP="00D51CA6">
            <w:pPr>
              <w:pStyle w:val="a6"/>
              <w:bidi/>
              <w:spacing w:line="276" w:lineRule="auto"/>
              <w:ind w:left="0"/>
              <w:rPr>
                <w:rFonts w:ascii="David" w:eastAsia="Times New Roman" w:hAnsi="David" w:cs="David"/>
                <w:b/>
                <w:bCs/>
                <w:sz w:val="24"/>
                <w:szCs w:val="24"/>
                <w:rtl/>
              </w:rPr>
            </w:pPr>
            <w:r w:rsidRPr="00AA62BB">
              <w:rPr>
                <w:rFonts w:ascii="David" w:eastAsia="Times New Roman" w:hAnsi="David" w:cs="David"/>
                <w:b/>
                <w:bCs/>
                <w:sz w:val="24"/>
                <w:szCs w:val="24"/>
              </w:rPr>
              <w:t>[10]</w:t>
            </w:r>
          </w:p>
        </w:tc>
        <w:tc>
          <w:tcPr>
            <w:tcW w:w="9207" w:type="dxa"/>
          </w:tcPr>
          <w:p w14:paraId="7023566E" w14:textId="77777777" w:rsidR="00D51CA6" w:rsidRPr="00AA62BB" w:rsidRDefault="00CF7C4C" w:rsidP="00D51CA6">
            <w:pPr>
              <w:bidi/>
              <w:spacing w:line="276" w:lineRule="auto"/>
              <w:contextualSpacing/>
              <w:rPr>
                <w:rFonts w:ascii="David" w:hAnsi="David" w:cs="David"/>
                <w:sz w:val="24"/>
                <w:szCs w:val="24"/>
              </w:rPr>
            </w:pPr>
            <w:hyperlink r:id="rId64" w:history="1">
              <w:r w:rsidR="00D51CA6" w:rsidRPr="00AA62BB">
                <w:rPr>
                  <w:rStyle w:val="Hyperlink"/>
                  <w:rFonts w:ascii="David" w:hAnsi="David" w:cs="David"/>
                  <w:sz w:val="24"/>
                  <w:szCs w:val="24"/>
                </w:rPr>
                <w:t>https://www.realvnc.com/en/connect/download/viewer</w:t>
              </w:r>
              <w:r w:rsidR="00D51CA6" w:rsidRPr="00AA62BB">
                <w:rPr>
                  <w:rStyle w:val="Hyperlink"/>
                  <w:rFonts w:ascii="David" w:hAnsi="David" w:cs="David"/>
                  <w:sz w:val="24"/>
                  <w:szCs w:val="24"/>
                  <w:rtl/>
                </w:rPr>
                <w:t>/</w:t>
              </w:r>
            </w:hyperlink>
          </w:p>
        </w:tc>
      </w:tr>
    </w:tbl>
    <w:p w14:paraId="216DAF02" w14:textId="77777777" w:rsidR="00D51CA6" w:rsidRPr="00AA62BB" w:rsidRDefault="00D51CA6" w:rsidP="00D51CA6">
      <w:pPr>
        <w:pStyle w:val="a6"/>
        <w:bidi/>
        <w:spacing w:line="276" w:lineRule="auto"/>
        <w:rPr>
          <w:rFonts w:ascii="David" w:eastAsia="Times New Roman" w:hAnsi="David" w:cs="David"/>
          <w:b/>
          <w:bCs/>
          <w:sz w:val="26"/>
          <w:szCs w:val="26"/>
          <w:rtl/>
        </w:rPr>
      </w:pPr>
    </w:p>
    <w:p w14:paraId="07DF99BA" w14:textId="77777777" w:rsidR="002E7645" w:rsidRPr="00AA62BB" w:rsidRDefault="002E7645" w:rsidP="005672A5">
      <w:pPr>
        <w:bidi/>
        <w:spacing w:line="276" w:lineRule="auto"/>
        <w:contextualSpacing/>
        <w:rPr>
          <w:rFonts w:ascii="David" w:hAnsi="David" w:cs="David"/>
          <w:sz w:val="24"/>
          <w:szCs w:val="24"/>
        </w:rPr>
      </w:pPr>
    </w:p>
    <w:p w14:paraId="28191850" w14:textId="77777777" w:rsidR="002E7645" w:rsidRPr="00AA62BB" w:rsidRDefault="002E7645" w:rsidP="005672A5">
      <w:pPr>
        <w:bidi/>
        <w:spacing w:line="276" w:lineRule="auto"/>
        <w:contextualSpacing/>
        <w:rPr>
          <w:rFonts w:ascii="David" w:hAnsi="David" w:cs="David"/>
          <w:sz w:val="24"/>
          <w:szCs w:val="24"/>
        </w:rPr>
      </w:pPr>
    </w:p>
    <w:p w14:paraId="65C68130" w14:textId="77777777" w:rsidR="005357E7" w:rsidRPr="00AA62BB" w:rsidRDefault="005357E7" w:rsidP="005672A5">
      <w:pPr>
        <w:bidi/>
        <w:spacing w:line="276" w:lineRule="auto"/>
        <w:contextualSpacing/>
        <w:rPr>
          <w:rFonts w:ascii="David" w:eastAsia="Times New Roman" w:hAnsi="David" w:cs="David"/>
          <w:sz w:val="24"/>
          <w:szCs w:val="24"/>
          <w:rtl/>
        </w:rPr>
      </w:pPr>
    </w:p>
    <w:p w14:paraId="0B56FD43" w14:textId="77777777" w:rsidR="005357E7" w:rsidRPr="00AA62BB" w:rsidRDefault="005357E7" w:rsidP="005672A5">
      <w:pPr>
        <w:bidi/>
        <w:spacing w:line="276" w:lineRule="auto"/>
        <w:contextualSpacing/>
        <w:rPr>
          <w:rFonts w:ascii="David" w:eastAsia="Times New Roman" w:hAnsi="David" w:cs="David"/>
          <w:sz w:val="24"/>
          <w:szCs w:val="24"/>
          <w:rtl/>
        </w:rPr>
      </w:pPr>
    </w:p>
    <w:p w14:paraId="233E9941" w14:textId="77777777" w:rsidR="005357E7" w:rsidRPr="00AA62BB" w:rsidRDefault="005357E7" w:rsidP="005672A5">
      <w:pPr>
        <w:bidi/>
        <w:spacing w:line="276" w:lineRule="auto"/>
        <w:contextualSpacing/>
        <w:rPr>
          <w:rFonts w:ascii="David" w:eastAsia="Times New Roman" w:hAnsi="David" w:cs="David"/>
          <w:sz w:val="24"/>
          <w:szCs w:val="24"/>
          <w:rtl/>
        </w:rPr>
      </w:pPr>
    </w:p>
    <w:sectPr w:rsidR="005357E7" w:rsidRPr="00AA62BB" w:rsidSect="00CF7C4C">
      <w:headerReference w:type="default" r:id="rId65"/>
      <w:footerReference w:type="default" r:id="rId66"/>
      <w:pgSz w:w="12240" w:h="15840"/>
      <w:pgMar w:top="1440" w:right="1800" w:bottom="1135"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7" w:author="ירון" w:date="2024-05-06T00:39:00Z" w:initials="Y">
    <w:p w14:paraId="54FBEA45" w14:textId="77777777" w:rsidR="00CF7C4C" w:rsidRDefault="00CF7C4C" w:rsidP="00775DC5">
      <w:pPr>
        <w:pStyle w:val="af3"/>
      </w:pPr>
      <w:r>
        <w:rPr>
          <w:rStyle w:val="af2"/>
        </w:rPr>
        <w:annotationRef/>
      </w:r>
      <w:r>
        <w:rPr>
          <w:rFonts w:hint="cs"/>
          <w:rtl/>
        </w:rPr>
        <w:t>צריך גם את הכוח שמפעיל המטופל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FBEA4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F20B9" w14:textId="77777777" w:rsidR="00E73160" w:rsidRDefault="00E73160" w:rsidP="00DE4D6B">
      <w:pPr>
        <w:spacing w:after="0" w:line="240" w:lineRule="auto"/>
      </w:pPr>
      <w:r>
        <w:separator/>
      </w:r>
    </w:p>
  </w:endnote>
  <w:endnote w:type="continuationSeparator" w:id="0">
    <w:p w14:paraId="3B19EAFB" w14:textId="77777777" w:rsidR="00E73160" w:rsidRDefault="00E73160" w:rsidP="00DE4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Quattrocento Sans">
    <w:altName w:val="Arial"/>
    <w:charset w:val="00"/>
    <w:family w:val="swiss"/>
    <w:pitch w:val="variable"/>
    <w:sig w:usb0="00000003"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2015321"/>
      <w:docPartObj>
        <w:docPartGallery w:val="Page Numbers (Bottom of Page)"/>
        <w:docPartUnique/>
      </w:docPartObj>
    </w:sdtPr>
    <w:sdtContent>
      <w:p w14:paraId="2CA31D4D" w14:textId="332F0FD4" w:rsidR="00CF7C4C" w:rsidRDefault="00CF7C4C">
        <w:pPr>
          <w:pStyle w:val="ab"/>
        </w:pPr>
        <w:r>
          <w:fldChar w:fldCharType="begin"/>
        </w:r>
        <w:r>
          <w:instrText>PAGE   \* MERGEFORMAT</w:instrText>
        </w:r>
        <w:r>
          <w:fldChar w:fldCharType="separate"/>
        </w:r>
        <w:r w:rsidR="00A4772C" w:rsidRPr="00A4772C">
          <w:rPr>
            <w:rFonts w:cs="Calibri"/>
            <w:noProof/>
            <w:lang w:val="he-IL"/>
          </w:rPr>
          <w:t>24</w:t>
        </w:r>
        <w:r>
          <w:rPr>
            <w:rFonts w:cs="Calibri"/>
            <w:noProof/>
            <w:lang w:val="he-IL"/>
          </w:rPr>
          <w:fldChar w:fldCharType="end"/>
        </w:r>
      </w:p>
    </w:sdtContent>
  </w:sdt>
  <w:p w14:paraId="08A7D1D7" w14:textId="77777777" w:rsidR="00CF7C4C" w:rsidRDefault="00CF7C4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AF23A" w14:textId="77777777" w:rsidR="00E73160" w:rsidRDefault="00E73160" w:rsidP="00DE4D6B">
      <w:pPr>
        <w:spacing w:after="0" w:line="240" w:lineRule="auto"/>
      </w:pPr>
      <w:r>
        <w:separator/>
      </w:r>
    </w:p>
  </w:footnote>
  <w:footnote w:type="continuationSeparator" w:id="0">
    <w:p w14:paraId="69E928E8" w14:textId="77777777" w:rsidR="00E73160" w:rsidRDefault="00E73160" w:rsidP="00DE4D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077D6" w14:textId="77777777" w:rsidR="00CF7C4C" w:rsidRDefault="00CF7C4C">
    <w:pPr>
      <w:pStyle w:val="a9"/>
    </w:pPr>
    <w:r>
      <w:rPr>
        <w:rStyle w:val="ad"/>
        <w:b/>
        <w:bCs/>
        <w:noProof/>
        <w:rtl/>
      </w:rPr>
      <w:drawing>
        <wp:anchor distT="0" distB="0" distL="114300" distR="114300" simplePos="0" relativeHeight="251659264" behindDoc="0" locked="0" layoutInCell="1" allowOverlap="1" wp14:anchorId="7E9692AA" wp14:editId="718577AB">
          <wp:simplePos x="0" y="0"/>
          <wp:positionH relativeFrom="margin">
            <wp:posOffset>-66675</wp:posOffset>
          </wp:positionH>
          <wp:positionV relativeFrom="paragraph">
            <wp:posOffset>-343535</wp:posOffset>
          </wp:positionV>
          <wp:extent cx="5505450" cy="883920"/>
          <wp:effectExtent l="0" t="0" r="0" b="0"/>
          <wp:wrapSquare wrapText="bothSides"/>
          <wp:docPr id="1452450739"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0" cy="88392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531E"/>
    <w:multiLevelType w:val="hybridMultilevel"/>
    <w:tmpl w:val="D40A0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43021"/>
    <w:multiLevelType w:val="hybridMultilevel"/>
    <w:tmpl w:val="56568D5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 w15:restartNumberingAfterBreak="0">
    <w:nsid w:val="0F3A5688"/>
    <w:multiLevelType w:val="multilevel"/>
    <w:tmpl w:val="B388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D72DC8"/>
    <w:multiLevelType w:val="multilevel"/>
    <w:tmpl w:val="01A0A35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C15020"/>
    <w:multiLevelType w:val="hybridMultilevel"/>
    <w:tmpl w:val="7A50BEE4"/>
    <w:lvl w:ilvl="0" w:tplc="C46CED3A">
      <w:start w:val="1"/>
      <w:numFmt w:val="decimal"/>
      <w:lvlText w:val="%1."/>
      <w:lvlJc w:val="left"/>
      <w:pPr>
        <w:ind w:left="720" w:hanging="360"/>
      </w:pPr>
      <w:rPr>
        <w:rFonts w:ascii="David" w:eastAsiaTheme="minorHAnsi" w:hAnsi="David" w:cs="David" w:hint="default"/>
        <w:b/>
        <w:i/>
        <w:color w:val="0563C1" w:themeColor="hyperlink"/>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F58D8"/>
    <w:multiLevelType w:val="hybridMultilevel"/>
    <w:tmpl w:val="5DC8247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A0735FC"/>
    <w:multiLevelType w:val="hybridMultilevel"/>
    <w:tmpl w:val="415E4226"/>
    <w:lvl w:ilvl="0" w:tplc="48880CE0">
      <w:start w:val="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94078"/>
    <w:multiLevelType w:val="multilevel"/>
    <w:tmpl w:val="45E281A8"/>
    <w:lvl w:ilvl="0">
      <w:start w:val="1"/>
      <w:numFmt w:val="decimal"/>
      <w:lvlText w:val="%1."/>
      <w:lvlJc w:val="left"/>
      <w:pPr>
        <w:ind w:left="360" w:hanging="360"/>
      </w:pPr>
      <w:rPr>
        <w:rFonts w:eastAsiaTheme="minorHAnsi" w:hint="default"/>
        <w:color w:val="auto"/>
      </w:rPr>
    </w:lvl>
    <w:lvl w:ilvl="1">
      <w:start w:val="1"/>
      <w:numFmt w:val="decimal"/>
      <w:lvlText w:val="%1.%2."/>
      <w:lvlJc w:val="left"/>
      <w:pPr>
        <w:ind w:left="580" w:hanging="360"/>
      </w:pPr>
      <w:rPr>
        <w:rFonts w:eastAsiaTheme="minorHAnsi" w:hint="default"/>
        <w:color w:val="auto"/>
      </w:rPr>
    </w:lvl>
    <w:lvl w:ilvl="2">
      <w:start w:val="1"/>
      <w:numFmt w:val="decimal"/>
      <w:lvlText w:val="%1.%2.%3."/>
      <w:lvlJc w:val="left"/>
      <w:pPr>
        <w:ind w:left="1160" w:hanging="720"/>
      </w:pPr>
      <w:rPr>
        <w:rFonts w:eastAsiaTheme="minorHAnsi" w:hint="default"/>
        <w:color w:val="auto"/>
      </w:rPr>
    </w:lvl>
    <w:lvl w:ilvl="3">
      <w:start w:val="1"/>
      <w:numFmt w:val="decimal"/>
      <w:lvlText w:val="%1.%2.%3.%4."/>
      <w:lvlJc w:val="left"/>
      <w:pPr>
        <w:ind w:left="1380" w:hanging="720"/>
      </w:pPr>
      <w:rPr>
        <w:rFonts w:eastAsiaTheme="minorHAnsi" w:hint="default"/>
        <w:color w:val="0563C1" w:themeColor="hyperlink"/>
      </w:rPr>
    </w:lvl>
    <w:lvl w:ilvl="4">
      <w:start w:val="1"/>
      <w:numFmt w:val="decimal"/>
      <w:lvlText w:val="%1.%2.%3.%4.%5."/>
      <w:lvlJc w:val="left"/>
      <w:pPr>
        <w:ind w:left="1960" w:hanging="1080"/>
      </w:pPr>
      <w:rPr>
        <w:rFonts w:eastAsiaTheme="minorHAnsi" w:hint="default"/>
        <w:color w:val="0563C1" w:themeColor="hyperlink"/>
      </w:rPr>
    </w:lvl>
    <w:lvl w:ilvl="5">
      <w:start w:val="1"/>
      <w:numFmt w:val="decimal"/>
      <w:lvlText w:val="%1.%2.%3.%4.%5.%6."/>
      <w:lvlJc w:val="left"/>
      <w:pPr>
        <w:ind w:left="2180" w:hanging="1080"/>
      </w:pPr>
      <w:rPr>
        <w:rFonts w:eastAsiaTheme="minorHAnsi" w:hint="default"/>
        <w:color w:val="0563C1" w:themeColor="hyperlink"/>
      </w:rPr>
    </w:lvl>
    <w:lvl w:ilvl="6">
      <w:start w:val="1"/>
      <w:numFmt w:val="decimal"/>
      <w:lvlText w:val="%1.%2.%3.%4.%5.%6.%7."/>
      <w:lvlJc w:val="left"/>
      <w:pPr>
        <w:ind w:left="2760" w:hanging="1440"/>
      </w:pPr>
      <w:rPr>
        <w:rFonts w:eastAsiaTheme="minorHAnsi" w:hint="default"/>
        <w:color w:val="0563C1" w:themeColor="hyperlink"/>
      </w:rPr>
    </w:lvl>
    <w:lvl w:ilvl="7">
      <w:start w:val="1"/>
      <w:numFmt w:val="decimal"/>
      <w:lvlText w:val="%1.%2.%3.%4.%5.%6.%7.%8."/>
      <w:lvlJc w:val="left"/>
      <w:pPr>
        <w:ind w:left="2980" w:hanging="1440"/>
      </w:pPr>
      <w:rPr>
        <w:rFonts w:eastAsiaTheme="minorHAnsi" w:hint="default"/>
        <w:color w:val="0563C1" w:themeColor="hyperlink"/>
      </w:rPr>
    </w:lvl>
    <w:lvl w:ilvl="8">
      <w:start w:val="1"/>
      <w:numFmt w:val="decimal"/>
      <w:lvlText w:val="%1.%2.%3.%4.%5.%6.%7.%8.%9."/>
      <w:lvlJc w:val="left"/>
      <w:pPr>
        <w:ind w:left="3200" w:hanging="1440"/>
      </w:pPr>
      <w:rPr>
        <w:rFonts w:eastAsiaTheme="minorHAnsi" w:hint="default"/>
        <w:color w:val="0563C1" w:themeColor="hyperlink"/>
      </w:rPr>
    </w:lvl>
  </w:abstractNum>
  <w:abstractNum w:abstractNumId="8" w15:restartNumberingAfterBreak="0">
    <w:nsid w:val="1E682C34"/>
    <w:multiLevelType w:val="hybridMultilevel"/>
    <w:tmpl w:val="0206E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362F5F"/>
    <w:multiLevelType w:val="hybridMultilevel"/>
    <w:tmpl w:val="D33C49D6"/>
    <w:lvl w:ilvl="0" w:tplc="0C6E2982">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22F424E8"/>
    <w:multiLevelType w:val="multilevel"/>
    <w:tmpl w:val="144265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388474E"/>
    <w:multiLevelType w:val="multilevel"/>
    <w:tmpl w:val="144265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64E2BA0"/>
    <w:multiLevelType w:val="hybridMultilevel"/>
    <w:tmpl w:val="D33C49D6"/>
    <w:lvl w:ilvl="0" w:tplc="0C6E2982">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26A01064"/>
    <w:multiLevelType w:val="hybridMultilevel"/>
    <w:tmpl w:val="58D6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E136E7"/>
    <w:multiLevelType w:val="hybridMultilevel"/>
    <w:tmpl w:val="A798FD9A"/>
    <w:lvl w:ilvl="0" w:tplc="BE94E1B6">
      <w:start w:val="3"/>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C34D35"/>
    <w:multiLevelType w:val="hybridMultilevel"/>
    <w:tmpl w:val="061A5CBC"/>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6" w15:restartNumberingAfterBreak="0">
    <w:nsid w:val="2CC54C63"/>
    <w:multiLevelType w:val="hybridMultilevel"/>
    <w:tmpl w:val="BFD26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0E201C"/>
    <w:multiLevelType w:val="hybridMultilevel"/>
    <w:tmpl w:val="1310D340"/>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8" w15:restartNumberingAfterBreak="0">
    <w:nsid w:val="32116297"/>
    <w:multiLevelType w:val="hybridMultilevel"/>
    <w:tmpl w:val="1728B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8464E"/>
    <w:multiLevelType w:val="hybridMultilevel"/>
    <w:tmpl w:val="AA2E2980"/>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20" w15:restartNumberingAfterBreak="0">
    <w:nsid w:val="34B26171"/>
    <w:multiLevelType w:val="multilevel"/>
    <w:tmpl w:val="C7EAF360"/>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92" w:hanging="36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5902634"/>
    <w:multiLevelType w:val="multilevel"/>
    <w:tmpl w:val="144265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7E467CB"/>
    <w:multiLevelType w:val="hybridMultilevel"/>
    <w:tmpl w:val="6C8EE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F760AE"/>
    <w:multiLevelType w:val="hybridMultilevel"/>
    <w:tmpl w:val="2DDC9B84"/>
    <w:lvl w:ilvl="0" w:tplc="C5CCA4D8">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37053"/>
    <w:multiLevelType w:val="hybridMultilevel"/>
    <w:tmpl w:val="821039D4"/>
    <w:lvl w:ilvl="0" w:tplc="3F480372">
      <w:start w:val="1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2025C"/>
    <w:multiLevelType w:val="hybridMultilevel"/>
    <w:tmpl w:val="AF3C4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177426"/>
    <w:multiLevelType w:val="hybridMultilevel"/>
    <w:tmpl w:val="179C152E"/>
    <w:lvl w:ilvl="0" w:tplc="0C6E2982">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 w15:restartNumberingAfterBreak="0">
    <w:nsid w:val="4A5575CA"/>
    <w:multiLevelType w:val="hybridMultilevel"/>
    <w:tmpl w:val="223A7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FA2596"/>
    <w:multiLevelType w:val="multilevel"/>
    <w:tmpl w:val="01A0A35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D253975"/>
    <w:multiLevelType w:val="hybridMultilevel"/>
    <w:tmpl w:val="039E3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454E4A"/>
    <w:multiLevelType w:val="hybridMultilevel"/>
    <w:tmpl w:val="B44C6CC8"/>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5C3FA4"/>
    <w:multiLevelType w:val="hybridMultilevel"/>
    <w:tmpl w:val="D33C49D6"/>
    <w:lvl w:ilvl="0" w:tplc="0C6E2982">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4FBF21F6"/>
    <w:multiLevelType w:val="hybridMultilevel"/>
    <w:tmpl w:val="5D7E44EE"/>
    <w:lvl w:ilvl="0" w:tplc="A26C8B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FD6C0F"/>
    <w:multiLevelType w:val="hybridMultilevel"/>
    <w:tmpl w:val="F5068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26770"/>
    <w:multiLevelType w:val="hybridMultilevel"/>
    <w:tmpl w:val="0A1290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7DD4954"/>
    <w:multiLevelType w:val="hybridMultilevel"/>
    <w:tmpl w:val="BE160412"/>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36" w15:restartNumberingAfterBreak="0">
    <w:nsid w:val="6BA26793"/>
    <w:multiLevelType w:val="hybridMultilevel"/>
    <w:tmpl w:val="A3A46EA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7" w15:restartNumberingAfterBreak="0">
    <w:nsid w:val="6CB6433D"/>
    <w:multiLevelType w:val="multilevel"/>
    <w:tmpl w:val="1944AFB2"/>
    <w:lvl w:ilvl="0">
      <w:start w:val="1"/>
      <w:numFmt w:val="decimal"/>
      <w:lvlText w:val="%1."/>
      <w:lvlJc w:val="left"/>
      <w:pPr>
        <w:ind w:left="720" w:hanging="360"/>
      </w:pPr>
      <w:rPr>
        <w:rFonts w:hint="default"/>
        <w:b/>
        <w:bCs/>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6D900CE8"/>
    <w:multiLevelType w:val="hybridMultilevel"/>
    <w:tmpl w:val="909AEF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7B3579"/>
    <w:multiLevelType w:val="multilevel"/>
    <w:tmpl w:val="C7EAF360"/>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92" w:hanging="36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735B339D"/>
    <w:multiLevelType w:val="multilevel"/>
    <w:tmpl w:val="D860891E"/>
    <w:lvl w:ilvl="0">
      <w:start w:val="1"/>
      <w:numFmt w:val="decimal"/>
      <w:lvlText w:val="%1."/>
      <w:lvlJc w:val="left"/>
      <w:pPr>
        <w:ind w:left="360" w:hanging="360"/>
      </w:pPr>
      <w:rPr>
        <w:rFonts w:hint="default"/>
        <w:b/>
        <w:bCs/>
        <w:sz w:val="28"/>
        <w:szCs w:val="28"/>
      </w:rPr>
    </w:lvl>
    <w:lvl w:ilvl="1">
      <w:start w:val="1"/>
      <w:numFmt w:val="decimal"/>
      <w:lvlText w:val="%1.%2."/>
      <w:lvlJc w:val="left"/>
      <w:pPr>
        <w:ind w:left="432" w:hanging="432"/>
      </w:pPr>
      <w:rPr>
        <w:rFonts w:hint="default"/>
        <w:b/>
        <w:bCs/>
        <w:sz w:val="26"/>
        <w:szCs w:val="26"/>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133341"/>
    <w:multiLevelType w:val="hybridMultilevel"/>
    <w:tmpl w:val="EA124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EE4D93"/>
    <w:multiLevelType w:val="hybridMultilevel"/>
    <w:tmpl w:val="BF26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AD5EA8"/>
    <w:multiLevelType w:val="hybridMultilevel"/>
    <w:tmpl w:val="EAEE469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4" w15:restartNumberingAfterBreak="0">
    <w:nsid w:val="7DC41B37"/>
    <w:multiLevelType w:val="hybridMultilevel"/>
    <w:tmpl w:val="4B4C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5"/>
  </w:num>
  <w:num w:numId="3">
    <w:abstractNumId w:val="23"/>
  </w:num>
  <w:num w:numId="4">
    <w:abstractNumId w:val="18"/>
  </w:num>
  <w:num w:numId="5">
    <w:abstractNumId w:val="30"/>
  </w:num>
  <w:num w:numId="6">
    <w:abstractNumId w:val="11"/>
  </w:num>
  <w:num w:numId="7">
    <w:abstractNumId w:val="42"/>
  </w:num>
  <w:num w:numId="8">
    <w:abstractNumId w:val="28"/>
  </w:num>
  <w:num w:numId="9">
    <w:abstractNumId w:val="32"/>
  </w:num>
  <w:num w:numId="10">
    <w:abstractNumId w:val="14"/>
  </w:num>
  <w:num w:numId="11">
    <w:abstractNumId w:val="34"/>
  </w:num>
  <w:num w:numId="12">
    <w:abstractNumId w:val="0"/>
  </w:num>
  <w:num w:numId="13">
    <w:abstractNumId w:val="41"/>
  </w:num>
  <w:num w:numId="14">
    <w:abstractNumId w:val="10"/>
  </w:num>
  <w:num w:numId="15">
    <w:abstractNumId w:val="3"/>
  </w:num>
  <w:num w:numId="16">
    <w:abstractNumId w:val="43"/>
  </w:num>
  <w:num w:numId="17">
    <w:abstractNumId w:val="20"/>
  </w:num>
  <w:num w:numId="18">
    <w:abstractNumId w:val="39"/>
  </w:num>
  <w:num w:numId="19">
    <w:abstractNumId w:val="24"/>
  </w:num>
  <w:num w:numId="20">
    <w:abstractNumId w:val="21"/>
  </w:num>
  <w:num w:numId="21">
    <w:abstractNumId w:val="6"/>
  </w:num>
  <w:num w:numId="22">
    <w:abstractNumId w:val="40"/>
  </w:num>
  <w:num w:numId="23">
    <w:abstractNumId w:val="27"/>
  </w:num>
  <w:num w:numId="24">
    <w:abstractNumId w:val="17"/>
  </w:num>
  <w:num w:numId="25">
    <w:abstractNumId w:val="19"/>
  </w:num>
  <w:num w:numId="26">
    <w:abstractNumId w:val="8"/>
  </w:num>
  <w:num w:numId="27">
    <w:abstractNumId w:val="37"/>
  </w:num>
  <w:num w:numId="28">
    <w:abstractNumId w:val="4"/>
  </w:num>
  <w:num w:numId="29">
    <w:abstractNumId w:val="29"/>
  </w:num>
  <w:num w:numId="30">
    <w:abstractNumId w:val="36"/>
  </w:num>
  <w:num w:numId="31">
    <w:abstractNumId w:val="44"/>
  </w:num>
  <w:num w:numId="32">
    <w:abstractNumId w:val="33"/>
  </w:num>
  <w:num w:numId="33">
    <w:abstractNumId w:val="1"/>
  </w:num>
  <w:num w:numId="34">
    <w:abstractNumId w:val="15"/>
  </w:num>
  <w:num w:numId="35">
    <w:abstractNumId w:val="5"/>
  </w:num>
  <w:num w:numId="36">
    <w:abstractNumId w:val="38"/>
  </w:num>
  <w:num w:numId="37">
    <w:abstractNumId w:val="7"/>
  </w:num>
  <w:num w:numId="38">
    <w:abstractNumId w:val="35"/>
  </w:num>
  <w:num w:numId="39">
    <w:abstractNumId w:val="22"/>
  </w:num>
  <w:num w:numId="40">
    <w:abstractNumId w:val="13"/>
  </w:num>
  <w:num w:numId="41">
    <w:abstractNumId w:val="12"/>
  </w:num>
  <w:num w:numId="42">
    <w:abstractNumId w:val="31"/>
  </w:num>
  <w:num w:numId="43">
    <w:abstractNumId w:val="9"/>
  </w:num>
  <w:num w:numId="44">
    <w:abstractNumId w:val="26"/>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788"/>
    <w:rsid w:val="0000495E"/>
    <w:rsid w:val="0000708D"/>
    <w:rsid w:val="00012EDA"/>
    <w:rsid w:val="0001358E"/>
    <w:rsid w:val="00014C15"/>
    <w:rsid w:val="00014C35"/>
    <w:rsid w:val="000203A8"/>
    <w:rsid w:val="0002094B"/>
    <w:rsid w:val="00020956"/>
    <w:rsid w:val="000214A5"/>
    <w:rsid w:val="0002474B"/>
    <w:rsid w:val="000251D4"/>
    <w:rsid w:val="00030EB2"/>
    <w:rsid w:val="00032F42"/>
    <w:rsid w:val="0003425B"/>
    <w:rsid w:val="00045FB3"/>
    <w:rsid w:val="00046AEC"/>
    <w:rsid w:val="000508FF"/>
    <w:rsid w:val="00053C88"/>
    <w:rsid w:val="000555F0"/>
    <w:rsid w:val="0005627D"/>
    <w:rsid w:val="0005660E"/>
    <w:rsid w:val="0006473F"/>
    <w:rsid w:val="00067E10"/>
    <w:rsid w:val="0007068C"/>
    <w:rsid w:val="00075DD4"/>
    <w:rsid w:val="00080413"/>
    <w:rsid w:val="000813C1"/>
    <w:rsid w:val="000818AB"/>
    <w:rsid w:val="00083E28"/>
    <w:rsid w:val="00084A9B"/>
    <w:rsid w:val="000855D6"/>
    <w:rsid w:val="00086B24"/>
    <w:rsid w:val="00091AAC"/>
    <w:rsid w:val="00092015"/>
    <w:rsid w:val="00092A84"/>
    <w:rsid w:val="0009770B"/>
    <w:rsid w:val="000A17BB"/>
    <w:rsid w:val="000A1AE7"/>
    <w:rsid w:val="000A5385"/>
    <w:rsid w:val="000A7730"/>
    <w:rsid w:val="000B144D"/>
    <w:rsid w:val="000B1B91"/>
    <w:rsid w:val="000B4264"/>
    <w:rsid w:val="000B4A59"/>
    <w:rsid w:val="000B4CF8"/>
    <w:rsid w:val="000B511F"/>
    <w:rsid w:val="000B524F"/>
    <w:rsid w:val="000B7402"/>
    <w:rsid w:val="000C0F4C"/>
    <w:rsid w:val="000C1ABB"/>
    <w:rsid w:val="000C4AC9"/>
    <w:rsid w:val="000C4B17"/>
    <w:rsid w:val="000C4F1A"/>
    <w:rsid w:val="000D4F7C"/>
    <w:rsid w:val="000D6335"/>
    <w:rsid w:val="000D707F"/>
    <w:rsid w:val="000D7C65"/>
    <w:rsid w:val="000D7E4C"/>
    <w:rsid w:val="000E3429"/>
    <w:rsid w:val="000E705E"/>
    <w:rsid w:val="000F1C94"/>
    <w:rsid w:val="000F29E7"/>
    <w:rsid w:val="000F4716"/>
    <w:rsid w:val="00102252"/>
    <w:rsid w:val="00102396"/>
    <w:rsid w:val="00103CF3"/>
    <w:rsid w:val="00107D91"/>
    <w:rsid w:val="0011000F"/>
    <w:rsid w:val="00110C59"/>
    <w:rsid w:val="0011242D"/>
    <w:rsid w:val="00113003"/>
    <w:rsid w:val="00114591"/>
    <w:rsid w:val="00127841"/>
    <w:rsid w:val="00131D6C"/>
    <w:rsid w:val="001326E5"/>
    <w:rsid w:val="001351D7"/>
    <w:rsid w:val="00136D79"/>
    <w:rsid w:val="00137659"/>
    <w:rsid w:val="00141F4A"/>
    <w:rsid w:val="001475D6"/>
    <w:rsid w:val="001543EF"/>
    <w:rsid w:val="00155AE0"/>
    <w:rsid w:val="00156B7D"/>
    <w:rsid w:val="00157249"/>
    <w:rsid w:val="00157EBB"/>
    <w:rsid w:val="001625D9"/>
    <w:rsid w:val="00162A03"/>
    <w:rsid w:val="00164703"/>
    <w:rsid w:val="0016541E"/>
    <w:rsid w:val="00167027"/>
    <w:rsid w:val="00167D0A"/>
    <w:rsid w:val="00173365"/>
    <w:rsid w:val="00180CDD"/>
    <w:rsid w:val="00181399"/>
    <w:rsid w:val="00182017"/>
    <w:rsid w:val="00194DC3"/>
    <w:rsid w:val="001A31F0"/>
    <w:rsid w:val="001A69A5"/>
    <w:rsid w:val="001A78AC"/>
    <w:rsid w:val="001C0FB3"/>
    <w:rsid w:val="001C1D7F"/>
    <w:rsid w:val="001C6D92"/>
    <w:rsid w:val="001C7858"/>
    <w:rsid w:val="001D0956"/>
    <w:rsid w:val="001D0EF7"/>
    <w:rsid w:val="001D2763"/>
    <w:rsid w:val="001D36F5"/>
    <w:rsid w:val="001D79C9"/>
    <w:rsid w:val="001E0C4D"/>
    <w:rsid w:val="001E1795"/>
    <w:rsid w:val="001E450A"/>
    <w:rsid w:val="001E452D"/>
    <w:rsid w:val="001E4CBF"/>
    <w:rsid w:val="001E5EED"/>
    <w:rsid w:val="001E7E96"/>
    <w:rsid w:val="001F5A26"/>
    <w:rsid w:val="001F69C3"/>
    <w:rsid w:val="00205FE9"/>
    <w:rsid w:val="00210B78"/>
    <w:rsid w:val="00212619"/>
    <w:rsid w:val="002127BB"/>
    <w:rsid w:val="00214F76"/>
    <w:rsid w:val="00216262"/>
    <w:rsid w:val="00216331"/>
    <w:rsid w:val="00217A1A"/>
    <w:rsid w:val="00217B1D"/>
    <w:rsid w:val="00231AA7"/>
    <w:rsid w:val="00234138"/>
    <w:rsid w:val="002402B8"/>
    <w:rsid w:val="00240D3D"/>
    <w:rsid w:val="00241A66"/>
    <w:rsid w:val="00242AEC"/>
    <w:rsid w:val="00243FF9"/>
    <w:rsid w:val="0024490B"/>
    <w:rsid w:val="00244FE6"/>
    <w:rsid w:val="00245EB7"/>
    <w:rsid w:val="002465F1"/>
    <w:rsid w:val="0024721A"/>
    <w:rsid w:val="0025041F"/>
    <w:rsid w:val="002537D6"/>
    <w:rsid w:val="00257844"/>
    <w:rsid w:val="00260A0B"/>
    <w:rsid w:val="002619B6"/>
    <w:rsid w:val="00264703"/>
    <w:rsid w:val="0027098D"/>
    <w:rsid w:val="00270ADA"/>
    <w:rsid w:val="00270EBE"/>
    <w:rsid w:val="0027157C"/>
    <w:rsid w:val="00274E88"/>
    <w:rsid w:val="002766FE"/>
    <w:rsid w:val="002768A8"/>
    <w:rsid w:val="0027790F"/>
    <w:rsid w:val="00280EB6"/>
    <w:rsid w:val="0028124D"/>
    <w:rsid w:val="002819F0"/>
    <w:rsid w:val="00283042"/>
    <w:rsid w:val="00285004"/>
    <w:rsid w:val="00285E95"/>
    <w:rsid w:val="002905ED"/>
    <w:rsid w:val="002922DD"/>
    <w:rsid w:val="00295AEC"/>
    <w:rsid w:val="00295CFC"/>
    <w:rsid w:val="00296146"/>
    <w:rsid w:val="00297102"/>
    <w:rsid w:val="002A0997"/>
    <w:rsid w:val="002A0C24"/>
    <w:rsid w:val="002A2B23"/>
    <w:rsid w:val="002A3460"/>
    <w:rsid w:val="002A5331"/>
    <w:rsid w:val="002A70CE"/>
    <w:rsid w:val="002B01AC"/>
    <w:rsid w:val="002B060C"/>
    <w:rsid w:val="002B3F5B"/>
    <w:rsid w:val="002B4E9E"/>
    <w:rsid w:val="002B6818"/>
    <w:rsid w:val="002B755D"/>
    <w:rsid w:val="002C084A"/>
    <w:rsid w:val="002C1355"/>
    <w:rsid w:val="002C219B"/>
    <w:rsid w:val="002C3917"/>
    <w:rsid w:val="002C5CA3"/>
    <w:rsid w:val="002C5F42"/>
    <w:rsid w:val="002C60B1"/>
    <w:rsid w:val="002D0CE3"/>
    <w:rsid w:val="002D2D2F"/>
    <w:rsid w:val="002D49AF"/>
    <w:rsid w:val="002D5228"/>
    <w:rsid w:val="002D70A4"/>
    <w:rsid w:val="002D7EFE"/>
    <w:rsid w:val="002E0046"/>
    <w:rsid w:val="002E01D1"/>
    <w:rsid w:val="002E0A64"/>
    <w:rsid w:val="002E0D9A"/>
    <w:rsid w:val="002E0F3D"/>
    <w:rsid w:val="002E1B35"/>
    <w:rsid w:val="002E7645"/>
    <w:rsid w:val="002F0313"/>
    <w:rsid w:val="002F1205"/>
    <w:rsid w:val="002F3AA0"/>
    <w:rsid w:val="002F3FFB"/>
    <w:rsid w:val="002F6C7D"/>
    <w:rsid w:val="003056F0"/>
    <w:rsid w:val="003061D9"/>
    <w:rsid w:val="00307076"/>
    <w:rsid w:val="003234B2"/>
    <w:rsid w:val="00327580"/>
    <w:rsid w:val="00327B03"/>
    <w:rsid w:val="003467A2"/>
    <w:rsid w:val="00350FD1"/>
    <w:rsid w:val="003551AF"/>
    <w:rsid w:val="00362D5F"/>
    <w:rsid w:val="00364181"/>
    <w:rsid w:val="0036539D"/>
    <w:rsid w:val="00365BFC"/>
    <w:rsid w:val="00372FCF"/>
    <w:rsid w:val="0038143B"/>
    <w:rsid w:val="0038332B"/>
    <w:rsid w:val="00383BCA"/>
    <w:rsid w:val="003874FF"/>
    <w:rsid w:val="003941E7"/>
    <w:rsid w:val="00397E6B"/>
    <w:rsid w:val="003A0E55"/>
    <w:rsid w:val="003A4791"/>
    <w:rsid w:val="003B2CB0"/>
    <w:rsid w:val="003B3555"/>
    <w:rsid w:val="003B4067"/>
    <w:rsid w:val="003B62D5"/>
    <w:rsid w:val="003B765D"/>
    <w:rsid w:val="003C53DC"/>
    <w:rsid w:val="003C5C08"/>
    <w:rsid w:val="003C6A4C"/>
    <w:rsid w:val="003C6A8E"/>
    <w:rsid w:val="003D00B1"/>
    <w:rsid w:val="003E21C5"/>
    <w:rsid w:val="003E43D5"/>
    <w:rsid w:val="003E5E87"/>
    <w:rsid w:val="003E7A02"/>
    <w:rsid w:val="003F2BB6"/>
    <w:rsid w:val="003F384C"/>
    <w:rsid w:val="003F7674"/>
    <w:rsid w:val="003F7E0C"/>
    <w:rsid w:val="004012C5"/>
    <w:rsid w:val="00401670"/>
    <w:rsid w:val="0040542C"/>
    <w:rsid w:val="00406390"/>
    <w:rsid w:val="00406A89"/>
    <w:rsid w:val="00414748"/>
    <w:rsid w:val="00417B2E"/>
    <w:rsid w:val="00421B84"/>
    <w:rsid w:val="00421C3E"/>
    <w:rsid w:val="00421F63"/>
    <w:rsid w:val="004267DA"/>
    <w:rsid w:val="004319C3"/>
    <w:rsid w:val="004355AB"/>
    <w:rsid w:val="00436B9B"/>
    <w:rsid w:val="00436CD6"/>
    <w:rsid w:val="00443F8F"/>
    <w:rsid w:val="00446ADE"/>
    <w:rsid w:val="00451788"/>
    <w:rsid w:val="00455319"/>
    <w:rsid w:val="00455C4D"/>
    <w:rsid w:val="004568CF"/>
    <w:rsid w:val="00466807"/>
    <w:rsid w:val="004725C3"/>
    <w:rsid w:val="004769D0"/>
    <w:rsid w:val="00481287"/>
    <w:rsid w:val="00482638"/>
    <w:rsid w:val="00482CAB"/>
    <w:rsid w:val="00483500"/>
    <w:rsid w:val="00486412"/>
    <w:rsid w:val="00490D43"/>
    <w:rsid w:val="004917F1"/>
    <w:rsid w:val="00494193"/>
    <w:rsid w:val="004958F9"/>
    <w:rsid w:val="004B3830"/>
    <w:rsid w:val="004B5E15"/>
    <w:rsid w:val="004C05A2"/>
    <w:rsid w:val="004D02F5"/>
    <w:rsid w:val="004D17C4"/>
    <w:rsid w:val="004E28FE"/>
    <w:rsid w:val="004E61E7"/>
    <w:rsid w:val="004F2A25"/>
    <w:rsid w:val="004F2F66"/>
    <w:rsid w:val="004F32C9"/>
    <w:rsid w:val="004F500C"/>
    <w:rsid w:val="00501A7E"/>
    <w:rsid w:val="00501B4E"/>
    <w:rsid w:val="005035D6"/>
    <w:rsid w:val="00504A71"/>
    <w:rsid w:val="00514FD9"/>
    <w:rsid w:val="005152DB"/>
    <w:rsid w:val="005155A1"/>
    <w:rsid w:val="005170C9"/>
    <w:rsid w:val="00533AEC"/>
    <w:rsid w:val="00534086"/>
    <w:rsid w:val="005345D3"/>
    <w:rsid w:val="00535208"/>
    <w:rsid w:val="005357E7"/>
    <w:rsid w:val="005360CE"/>
    <w:rsid w:val="005372B6"/>
    <w:rsid w:val="00537F31"/>
    <w:rsid w:val="005456C0"/>
    <w:rsid w:val="00554BD3"/>
    <w:rsid w:val="005564DC"/>
    <w:rsid w:val="00556EBC"/>
    <w:rsid w:val="00562116"/>
    <w:rsid w:val="00562B05"/>
    <w:rsid w:val="00563FFF"/>
    <w:rsid w:val="005669C7"/>
    <w:rsid w:val="0056726F"/>
    <w:rsid w:val="005672A5"/>
    <w:rsid w:val="0057424E"/>
    <w:rsid w:val="00574435"/>
    <w:rsid w:val="00576951"/>
    <w:rsid w:val="0057797C"/>
    <w:rsid w:val="00577AB4"/>
    <w:rsid w:val="0058385D"/>
    <w:rsid w:val="00585EDC"/>
    <w:rsid w:val="005912A9"/>
    <w:rsid w:val="00595079"/>
    <w:rsid w:val="005A063C"/>
    <w:rsid w:val="005A1942"/>
    <w:rsid w:val="005A30F5"/>
    <w:rsid w:val="005A3A0B"/>
    <w:rsid w:val="005A3E41"/>
    <w:rsid w:val="005A4D36"/>
    <w:rsid w:val="005A5EB5"/>
    <w:rsid w:val="005A6D9B"/>
    <w:rsid w:val="005B669E"/>
    <w:rsid w:val="005B6DCF"/>
    <w:rsid w:val="005C281C"/>
    <w:rsid w:val="005C3A5A"/>
    <w:rsid w:val="005C4171"/>
    <w:rsid w:val="005C4E0D"/>
    <w:rsid w:val="005C6F24"/>
    <w:rsid w:val="005D1668"/>
    <w:rsid w:val="005E06C8"/>
    <w:rsid w:val="005E53DF"/>
    <w:rsid w:val="005F13CB"/>
    <w:rsid w:val="005F2EEC"/>
    <w:rsid w:val="005F6AA4"/>
    <w:rsid w:val="005F7E14"/>
    <w:rsid w:val="00600CC2"/>
    <w:rsid w:val="00603FBA"/>
    <w:rsid w:val="00606157"/>
    <w:rsid w:val="00610261"/>
    <w:rsid w:val="00610788"/>
    <w:rsid w:val="00610A9D"/>
    <w:rsid w:val="006125B6"/>
    <w:rsid w:val="00613FEC"/>
    <w:rsid w:val="00616E30"/>
    <w:rsid w:val="0061724D"/>
    <w:rsid w:val="0062083E"/>
    <w:rsid w:val="0062126C"/>
    <w:rsid w:val="00622211"/>
    <w:rsid w:val="00622D7A"/>
    <w:rsid w:val="00623157"/>
    <w:rsid w:val="00624363"/>
    <w:rsid w:val="00632C19"/>
    <w:rsid w:val="00634712"/>
    <w:rsid w:val="006354A7"/>
    <w:rsid w:val="006363E0"/>
    <w:rsid w:val="006369C4"/>
    <w:rsid w:val="006378DA"/>
    <w:rsid w:val="00641626"/>
    <w:rsid w:val="006422AB"/>
    <w:rsid w:val="00651D75"/>
    <w:rsid w:val="006527E2"/>
    <w:rsid w:val="00657066"/>
    <w:rsid w:val="00660BE1"/>
    <w:rsid w:val="00661FB5"/>
    <w:rsid w:val="00663BCB"/>
    <w:rsid w:val="00664D4D"/>
    <w:rsid w:val="00664D91"/>
    <w:rsid w:val="0066586C"/>
    <w:rsid w:val="00665CE6"/>
    <w:rsid w:val="006669FB"/>
    <w:rsid w:val="00666D7E"/>
    <w:rsid w:val="006722A8"/>
    <w:rsid w:val="00674B1A"/>
    <w:rsid w:val="00676002"/>
    <w:rsid w:val="0067721E"/>
    <w:rsid w:val="006813A2"/>
    <w:rsid w:val="006839D7"/>
    <w:rsid w:val="00683CF7"/>
    <w:rsid w:val="0069022A"/>
    <w:rsid w:val="006912A0"/>
    <w:rsid w:val="00691751"/>
    <w:rsid w:val="00692274"/>
    <w:rsid w:val="006933CC"/>
    <w:rsid w:val="00695B07"/>
    <w:rsid w:val="006967BD"/>
    <w:rsid w:val="006A1AB8"/>
    <w:rsid w:val="006A35D1"/>
    <w:rsid w:val="006A3C62"/>
    <w:rsid w:val="006B0CBF"/>
    <w:rsid w:val="006B2D15"/>
    <w:rsid w:val="006B703A"/>
    <w:rsid w:val="006B79DA"/>
    <w:rsid w:val="006C2437"/>
    <w:rsid w:val="006C4036"/>
    <w:rsid w:val="006C67AD"/>
    <w:rsid w:val="006D3300"/>
    <w:rsid w:val="006D36BC"/>
    <w:rsid w:val="006D5B6C"/>
    <w:rsid w:val="006E137A"/>
    <w:rsid w:val="006E25DD"/>
    <w:rsid w:val="006E2FE7"/>
    <w:rsid w:val="006E60C8"/>
    <w:rsid w:val="006F0148"/>
    <w:rsid w:val="006F096F"/>
    <w:rsid w:val="006F2671"/>
    <w:rsid w:val="006F3449"/>
    <w:rsid w:val="006F4F27"/>
    <w:rsid w:val="006F5B08"/>
    <w:rsid w:val="006F6116"/>
    <w:rsid w:val="006F7708"/>
    <w:rsid w:val="0070071D"/>
    <w:rsid w:val="007027D0"/>
    <w:rsid w:val="007106C3"/>
    <w:rsid w:val="00712200"/>
    <w:rsid w:val="00712479"/>
    <w:rsid w:val="0072323F"/>
    <w:rsid w:val="00730459"/>
    <w:rsid w:val="00734C61"/>
    <w:rsid w:val="007529D9"/>
    <w:rsid w:val="00754599"/>
    <w:rsid w:val="00754A9D"/>
    <w:rsid w:val="00755336"/>
    <w:rsid w:val="0076002E"/>
    <w:rsid w:val="007610D5"/>
    <w:rsid w:val="00761CA1"/>
    <w:rsid w:val="00763305"/>
    <w:rsid w:val="00763B92"/>
    <w:rsid w:val="00764B91"/>
    <w:rsid w:val="00766C64"/>
    <w:rsid w:val="007749A4"/>
    <w:rsid w:val="00775BBE"/>
    <w:rsid w:val="00775DC5"/>
    <w:rsid w:val="00777F4F"/>
    <w:rsid w:val="0078384A"/>
    <w:rsid w:val="00793470"/>
    <w:rsid w:val="0079378B"/>
    <w:rsid w:val="007A074C"/>
    <w:rsid w:val="007A11C9"/>
    <w:rsid w:val="007A4DA5"/>
    <w:rsid w:val="007A5C33"/>
    <w:rsid w:val="007A69A8"/>
    <w:rsid w:val="007B3775"/>
    <w:rsid w:val="007B43FF"/>
    <w:rsid w:val="007B4C62"/>
    <w:rsid w:val="007B5385"/>
    <w:rsid w:val="007C0204"/>
    <w:rsid w:val="007C3A1B"/>
    <w:rsid w:val="007C513E"/>
    <w:rsid w:val="007C6F83"/>
    <w:rsid w:val="007D3E67"/>
    <w:rsid w:val="007D408F"/>
    <w:rsid w:val="007D63D1"/>
    <w:rsid w:val="007E091F"/>
    <w:rsid w:val="007E3816"/>
    <w:rsid w:val="007E40FD"/>
    <w:rsid w:val="007E46B2"/>
    <w:rsid w:val="007E6CA4"/>
    <w:rsid w:val="007F324C"/>
    <w:rsid w:val="007F3572"/>
    <w:rsid w:val="007F4288"/>
    <w:rsid w:val="007F6517"/>
    <w:rsid w:val="0080334E"/>
    <w:rsid w:val="00805FD8"/>
    <w:rsid w:val="008126B6"/>
    <w:rsid w:val="008139CF"/>
    <w:rsid w:val="00813DA7"/>
    <w:rsid w:val="00830A95"/>
    <w:rsid w:val="0083247B"/>
    <w:rsid w:val="008333F1"/>
    <w:rsid w:val="0084159C"/>
    <w:rsid w:val="00841E91"/>
    <w:rsid w:val="008429A4"/>
    <w:rsid w:val="008431B2"/>
    <w:rsid w:val="008441AB"/>
    <w:rsid w:val="00844EE5"/>
    <w:rsid w:val="008472B2"/>
    <w:rsid w:val="008510EA"/>
    <w:rsid w:val="00852FA5"/>
    <w:rsid w:val="00855F8E"/>
    <w:rsid w:val="008560AC"/>
    <w:rsid w:val="0085677E"/>
    <w:rsid w:val="008604B2"/>
    <w:rsid w:val="00864023"/>
    <w:rsid w:val="00867667"/>
    <w:rsid w:val="00867C59"/>
    <w:rsid w:val="00875A9B"/>
    <w:rsid w:val="00876907"/>
    <w:rsid w:val="00880D45"/>
    <w:rsid w:val="00882B37"/>
    <w:rsid w:val="00887B38"/>
    <w:rsid w:val="00892AAB"/>
    <w:rsid w:val="00897E27"/>
    <w:rsid w:val="008A2814"/>
    <w:rsid w:val="008A4B27"/>
    <w:rsid w:val="008A7B9A"/>
    <w:rsid w:val="008A7C64"/>
    <w:rsid w:val="008B017A"/>
    <w:rsid w:val="008B21A4"/>
    <w:rsid w:val="008B38B2"/>
    <w:rsid w:val="008B4A5D"/>
    <w:rsid w:val="008B54DB"/>
    <w:rsid w:val="008B5B9F"/>
    <w:rsid w:val="008C1DD2"/>
    <w:rsid w:val="008C3C5F"/>
    <w:rsid w:val="008C4DBA"/>
    <w:rsid w:val="008D011C"/>
    <w:rsid w:val="008D2509"/>
    <w:rsid w:val="008D2FB7"/>
    <w:rsid w:val="008D3EA8"/>
    <w:rsid w:val="008E4F03"/>
    <w:rsid w:val="008F38F0"/>
    <w:rsid w:val="008F5477"/>
    <w:rsid w:val="00903E26"/>
    <w:rsid w:val="00905556"/>
    <w:rsid w:val="00911B55"/>
    <w:rsid w:val="00912470"/>
    <w:rsid w:val="00914494"/>
    <w:rsid w:val="00914500"/>
    <w:rsid w:val="009150A6"/>
    <w:rsid w:val="009203C5"/>
    <w:rsid w:val="00924765"/>
    <w:rsid w:val="00930B64"/>
    <w:rsid w:val="00933EE4"/>
    <w:rsid w:val="00940B6C"/>
    <w:rsid w:val="009427DE"/>
    <w:rsid w:val="00942B96"/>
    <w:rsid w:val="00944ACA"/>
    <w:rsid w:val="00946C19"/>
    <w:rsid w:val="00946F10"/>
    <w:rsid w:val="00950514"/>
    <w:rsid w:val="00954397"/>
    <w:rsid w:val="00961CA1"/>
    <w:rsid w:val="00962C0F"/>
    <w:rsid w:val="00965E02"/>
    <w:rsid w:val="00970B06"/>
    <w:rsid w:val="0097145A"/>
    <w:rsid w:val="00971EE3"/>
    <w:rsid w:val="00972A72"/>
    <w:rsid w:val="009753DF"/>
    <w:rsid w:val="00977380"/>
    <w:rsid w:val="00980017"/>
    <w:rsid w:val="009879EA"/>
    <w:rsid w:val="00987A99"/>
    <w:rsid w:val="00991E2C"/>
    <w:rsid w:val="0099750F"/>
    <w:rsid w:val="009A1617"/>
    <w:rsid w:val="009A221D"/>
    <w:rsid w:val="009A32EB"/>
    <w:rsid w:val="009A5255"/>
    <w:rsid w:val="009A6229"/>
    <w:rsid w:val="009A7DEF"/>
    <w:rsid w:val="009A7FE8"/>
    <w:rsid w:val="009B0020"/>
    <w:rsid w:val="009B0F40"/>
    <w:rsid w:val="009B2047"/>
    <w:rsid w:val="009C0D85"/>
    <w:rsid w:val="009C1DC1"/>
    <w:rsid w:val="009C2A1B"/>
    <w:rsid w:val="009C5A1B"/>
    <w:rsid w:val="009C7CC7"/>
    <w:rsid w:val="009D3E3C"/>
    <w:rsid w:val="009D4DEE"/>
    <w:rsid w:val="009D5157"/>
    <w:rsid w:val="009D5CEA"/>
    <w:rsid w:val="009D688E"/>
    <w:rsid w:val="009E1C44"/>
    <w:rsid w:val="009E328F"/>
    <w:rsid w:val="009E48B3"/>
    <w:rsid w:val="009E6A70"/>
    <w:rsid w:val="009E79EF"/>
    <w:rsid w:val="00A01571"/>
    <w:rsid w:val="00A04B63"/>
    <w:rsid w:val="00A17E02"/>
    <w:rsid w:val="00A25A7F"/>
    <w:rsid w:val="00A30083"/>
    <w:rsid w:val="00A30DAC"/>
    <w:rsid w:val="00A3165B"/>
    <w:rsid w:val="00A324D6"/>
    <w:rsid w:val="00A36D00"/>
    <w:rsid w:val="00A460FC"/>
    <w:rsid w:val="00A4772C"/>
    <w:rsid w:val="00A553DF"/>
    <w:rsid w:val="00A56D3F"/>
    <w:rsid w:val="00A56E39"/>
    <w:rsid w:val="00A62FF8"/>
    <w:rsid w:val="00A666BE"/>
    <w:rsid w:val="00A71704"/>
    <w:rsid w:val="00A77FE8"/>
    <w:rsid w:val="00A832A7"/>
    <w:rsid w:val="00A83385"/>
    <w:rsid w:val="00A86540"/>
    <w:rsid w:val="00A90414"/>
    <w:rsid w:val="00A90F06"/>
    <w:rsid w:val="00A946CE"/>
    <w:rsid w:val="00A95C3C"/>
    <w:rsid w:val="00A97609"/>
    <w:rsid w:val="00AA0F9C"/>
    <w:rsid w:val="00AA46BF"/>
    <w:rsid w:val="00AA4B90"/>
    <w:rsid w:val="00AA62BB"/>
    <w:rsid w:val="00AB3403"/>
    <w:rsid w:val="00AB38C3"/>
    <w:rsid w:val="00AB39FB"/>
    <w:rsid w:val="00AC234A"/>
    <w:rsid w:val="00AC6C31"/>
    <w:rsid w:val="00AD2707"/>
    <w:rsid w:val="00AD3779"/>
    <w:rsid w:val="00AD4185"/>
    <w:rsid w:val="00AD594F"/>
    <w:rsid w:val="00AD640D"/>
    <w:rsid w:val="00AE2F22"/>
    <w:rsid w:val="00AE31A4"/>
    <w:rsid w:val="00AE49AB"/>
    <w:rsid w:val="00AE50AE"/>
    <w:rsid w:val="00AE5C73"/>
    <w:rsid w:val="00AF1A69"/>
    <w:rsid w:val="00AF3D9F"/>
    <w:rsid w:val="00B063EC"/>
    <w:rsid w:val="00B126CB"/>
    <w:rsid w:val="00B1361B"/>
    <w:rsid w:val="00B13846"/>
    <w:rsid w:val="00B13ABF"/>
    <w:rsid w:val="00B22BAF"/>
    <w:rsid w:val="00B30051"/>
    <w:rsid w:val="00B3046F"/>
    <w:rsid w:val="00B30A56"/>
    <w:rsid w:val="00B32C7F"/>
    <w:rsid w:val="00B359F7"/>
    <w:rsid w:val="00B35E83"/>
    <w:rsid w:val="00B40B23"/>
    <w:rsid w:val="00B40F05"/>
    <w:rsid w:val="00B4169B"/>
    <w:rsid w:val="00B43628"/>
    <w:rsid w:val="00B444B0"/>
    <w:rsid w:val="00B44E7F"/>
    <w:rsid w:val="00B45E24"/>
    <w:rsid w:val="00B51212"/>
    <w:rsid w:val="00B51BF1"/>
    <w:rsid w:val="00B54A77"/>
    <w:rsid w:val="00B57F7F"/>
    <w:rsid w:val="00B625FC"/>
    <w:rsid w:val="00B643EE"/>
    <w:rsid w:val="00B64FE5"/>
    <w:rsid w:val="00B770DB"/>
    <w:rsid w:val="00B83E4D"/>
    <w:rsid w:val="00B84016"/>
    <w:rsid w:val="00B84A2F"/>
    <w:rsid w:val="00B878B0"/>
    <w:rsid w:val="00B93582"/>
    <w:rsid w:val="00B959DA"/>
    <w:rsid w:val="00BA371B"/>
    <w:rsid w:val="00BB0C03"/>
    <w:rsid w:val="00BB2F3C"/>
    <w:rsid w:val="00BC4068"/>
    <w:rsid w:val="00BC76FB"/>
    <w:rsid w:val="00BD406F"/>
    <w:rsid w:val="00BE61D0"/>
    <w:rsid w:val="00BE7696"/>
    <w:rsid w:val="00BF0422"/>
    <w:rsid w:val="00BF23D1"/>
    <w:rsid w:val="00BF380F"/>
    <w:rsid w:val="00BF3A21"/>
    <w:rsid w:val="00BF6A81"/>
    <w:rsid w:val="00C00629"/>
    <w:rsid w:val="00C02CFF"/>
    <w:rsid w:val="00C0319B"/>
    <w:rsid w:val="00C04294"/>
    <w:rsid w:val="00C04C7D"/>
    <w:rsid w:val="00C06B3D"/>
    <w:rsid w:val="00C07FF8"/>
    <w:rsid w:val="00C12C90"/>
    <w:rsid w:val="00C13A6C"/>
    <w:rsid w:val="00C16EFB"/>
    <w:rsid w:val="00C17489"/>
    <w:rsid w:val="00C207D3"/>
    <w:rsid w:val="00C23BB3"/>
    <w:rsid w:val="00C2559E"/>
    <w:rsid w:val="00C30D64"/>
    <w:rsid w:val="00C356BE"/>
    <w:rsid w:val="00C356E7"/>
    <w:rsid w:val="00C3696A"/>
    <w:rsid w:val="00C40247"/>
    <w:rsid w:val="00C41DEE"/>
    <w:rsid w:val="00C42FBC"/>
    <w:rsid w:val="00C438D1"/>
    <w:rsid w:val="00C45A6E"/>
    <w:rsid w:val="00C525D0"/>
    <w:rsid w:val="00C60BE3"/>
    <w:rsid w:val="00C64BC1"/>
    <w:rsid w:val="00C6695B"/>
    <w:rsid w:val="00C72705"/>
    <w:rsid w:val="00C732FA"/>
    <w:rsid w:val="00C7529D"/>
    <w:rsid w:val="00C7660B"/>
    <w:rsid w:val="00C80F9D"/>
    <w:rsid w:val="00C81940"/>
    <w:rsid w:val="00C85CD8"/>
    <w:rsid w:val="00C91E63"/>
    <w:rsid w:val="00C943DA"/>
    <w:rsid w:val="00C95335"/>
    <w:rsid w:val="00CA1A59"/>
    <w:rsid w:val="00CA799C"/>
    <w:rsid w:val="00CB144A"/>
    <w:rsid w:val="00CB3986"/>
    <w:rsid w:val="00CB3FE6"/>
    <w:rsid w:val="00CB71D4"/>
    <w:rsid w:val="00CC1D13"/>
    <w:rsid w:val="00CC2E5E"/>
    <w:rsid w:val="00CD4252"/>
    <w:rsid w:val="00CD42EA"/>
    <w:rsid w:val="00CD44CE"/>
    <w:rsid w:val="00CD4F08"/>
    <w:rsid w:val="00CD68A3"/>
    <w:rsid w:val="00CD7006"/>
    <w:rsid w:val="00CD7B0D"/>
    <w:rsid w:val="00CE02D4"/>
    <w:rsid w:val="00CE0B18"/>
    <w:rsid w:val="00CE11E3"/>
    <w:rsid w:val="00CE4CFB"/>
    <w:rsid w:val="00CE5B86"/>
    <w:rsid w:val="00CF2A63"/>
    <w:rsid w:val="00CF3D9D"/>
    <w:rsid w:val="00CF7C4C"/>
    <w:rsid w:val="00D0165C"/>
    <w:rsid w:val="00D0177A"/>
    <w:rsid w:val="00D03C23"/>
    <w:rsid w:val="00D040F4"/>
    <w:rsid w:val="00D11CC3"/>
    <w:rsid w:val="00D13AA8"/>
    <w:rsid w:val="00D222B6"/>
    <w:rsid w:val="00D26BE1"/>
    <w:rsid w:val="00D2727A"/>
    <w:rsid w:val="00D30073"/>
    <w:rsid w:val="00D31BCA"/>
    <w:rsid w:val="00D33C3E"/>
    <w:rsid w:val="00D4224E"/>
    <w:rsid w:val="00D429BC"/>
    <w:rsid w:val="00D4555A"/>
    <w:rsid w:val="00D470BA"/>
    <w:rsid w:val="00D50558"/>
    <w:rsid w:val="00D50A77"/>
    <w:rsid w:val="00D51CA6"/>
    <w:rsid w:val="00D5227C"/>
    <w:rsid w:val="00D5395D"/>
    <w:rsid w:val="00D615D4"/>
    <w:rsid w:val="00D61768"/>
    <w:rsid w:val="00D72802"/>
    <w:rsid w:val="00D72BC7"/>
    <w:rsid w:val="00D735D0"/>
    <w:rsid w:val="00D76576"/>
    <w:rsid w:val="00D81B9D"/>
    <w:rsid w:val="00D85039"/>
    <w:rsid w:val="00D86A9F"/>
    <w:rsid w:val="00D871C8"/>
    <w:rsid w:val="00D952B6"/>
    <w:rsid w:val="00DA72A2"/>
    <w:rsid w:val="00DA7E34"/>
    <w:rsid w:val="00DB13F8"/>
    <w:rsid w:val="00DB38DC"/>
    <w:rsid w:val="00DB4252"/>
    <w:rsid w:val="00DB5503"/>
    <w:rsid w:val="00DB6EE8"/>
    <w:rsid w:val="00DC0D36"/>
    <w:rsid w:val="00DC2CBF"/>
    <w:rsid w:val="00DC3D5F"/>
    <w:rsid w:val="00DC441D"/>
    <w:rsid w:val="00DC5FEE"/>
    <w:rsid w:val="00DC66B9"/>
    <w:rsid w:val="00DC72AB"/>
    <w:rsid w:val="00DD0567"/>
    <w:rsid w:val="00DD1CAC"/>
    <w:rsid w:val="00DD3566"/>
    <w:rsid w:val="00DD5FE3"/>
    <w:rsid w:val="00DE01D2"/>
    <w:rsid w:val="00DE0C9E"/>
    <w:rsid w:val="00DE19B3"/>
    <w:rsid w:val="00DE2AB7"/>
    <w:rsid w:val="00DE4D6B"/>
    <w:rsid w:val="00DE5732"/>
    <w:rsid w:val="00DF08E1"/>
    <w:rsid w:val="00E01EFB"/>
    <w:rsid w:val="00E02189"/>
    <w:rsid w:val="00E10280"/>
    <w:rsid w:val="00E151BF"/>
    <w:rsid w:val="00E16215"/>
    <w:rsid w:val="00E17626"/>
    <w:rsid w:val="00E17F4A"/>
    <w:rsid w:val="00E2189B"/>
    <w:rsid w:val="00E21ED3"/>
    <w:rsid w:val="00E22BCA"/>
    <w:rsid w:val="00E23A6F"/>
    <w:rsid w:val="00E23D1A"/>
    <w:rsid w:val="00E27D33"/>
    <w:rsid w:val="00E337A8"/>
    <w:rsid w:val="00E407CC"/>
    <w:rsid w:val="00E43E15"/>
    <w:rsid w:val="00E458EE"/>
    <w:rsid w:val="00E50609"/>
    <w:rsid w:val="00E52971"/>
    <w:rsid w:val="00E5350D"/>
    <w:rsid w:val="00E53D12"/>
    <w:rsid w:val="00E6169B"/>
    <w:rsid w:val="00E61EAC"/>
    <w:rsid w:val="00E669E9"/>
    <w:rsid w:val="00E67F6E"/>
    <w:rsid w:val="00E73160"/>
    <w:rsid w:val="00E73BCD"/>
    <w:rsid w:val="00E819C1"/>
    <w:rsid w:val="00E82EBF"/>
    <w:rsid w:val="00E85503"/>
    <w:rsid w:val="00E8554C"/>
    <w:rsid w:val="00E91D0C"/>
    <w:rsid w:val="00E92247"/>
    <w:rsid w:val="00E9569A"/>
    <w:rsid w:val="00E97195"/>
    <w:rsid w:val="00EA1426"/>
    <w:rsid w:val="00EA74C3"/>
    <w:rsid w:val="00EB1384"/>
    <w:rsid w:val="00EB17F9"/>
    <w:rsid w:val="00EB5297"/>
    <w:rsid w:val="00EB627B"/>
    <w:rsid w:val="00EC3492"/>
    <w:rsid w:val="00EE2ABF"/>
    <w:rsid w:val="00EF128E"/>
    <w:rsid w:val="00EF5D4D"/>
    <w:rsid w:val="00EF6802"/>
    <w:rsid w:val="00F00DC9"/>
    <w:rsid w:val="00F05791"/>
    <w:rsid w:val="00F05987"/>
    <w:rsid w:val="00F06783"/>
    <w:rsid w:val="00F068A4"/>
    <w:rsid w:val="00F07837"/>
    <w:rsid w:val="00F15FBF"/>
    <w:rsid w:val="00F16AFE"/>
    <w:rsid w:val="00F17141"/>
    <w:rsid w:val="00F2211E"/>
    <w:rsid w:val="00F2364F"/>
    <w:rsid w:val="00F27CA5"/>
    <w:rsid w:val="00F30421"/>
    <w:rsid w:val="00F30508"/>
    <w:rsid w:val="00F32BDA"/>
    <w:rsid w:val="00F34FCA"/>
    <w:rsid w:val="00F36B92"/>
    <w:rsid w:val="00F3747E"/>
    <w:rsid w:val="00F40E3D"/>
    <w:rsid w:val="00F41636"/>
    <w:rsid w:val="00F44224"/>
    <w:rsid w:val="00F44D42"/>
    <w:rsid w:val="00F478A1"/>
    <w:rsid w:val="00F5598F"/>
    <w:rsid w:val="00F56E90"/>
    <w:rsid w:val="00F641F2"/>
    <w:rsid w:val="00F65914"/>
    <w:rsid w:val="00F65A5C"/>
    <w:rsid w:val="00F665DA"/>
    <w:rsid w:val="00F71A9B"/>
    <w:rsid w:val="00F748A3"/>
    <w:rsid w:val="00F7574D"/>
    <w:rsid w:val="00F7612D"/>
    <w:rsid w:val="00F7734F"/>
    <w:rsid w:val="00F774E4"/>
    <w:rsid w:val="00F77AE4"/>
    <w:rsid w:val="00F80437"/>
    <w:rsid w:val="00F82AD5"/>
    <w:rsid w:val="00F84242"/>
    <w:rsid w:val="00F8544F"/>
    <w:rsid w:val="00F856BE"/>
    <w:rsid w:val="00F90F9F"/>
    <w:rsid w:val="00F9485D"/>
    <w:rsid w:val="00F95690"/>
    <w:rsid w:val="00F958B2"/>
    <w:rsid w:val="00F96ABC"/>
    <w:rsid w:val="00FA3357"/>
    <w:rsid w:val="00FA4D00"/>
    <w:rsid w:val="00FB250C"/>
    <w:rsid w:val="00FB7C84"/>
    <w:rsid w:val="00FC06CA"/>
    <w:rsid w:val="00FC1A96"/>
    <w:rsid w:val="00FC49B9"/>
    <w:rsid w:val="00FC5099"/>
    <w:rsid w:val="00FD2200"/>
    <w:rsid w:val="00FD2C77"/>
    <w:rsid w:val="00FD7528"/>
    <w:rsid w:val="00FE08DF"/>
    <w:rsid w:val="00FE10FF"/>
    <w:rsid w:val="00FE3A30"/>
    <w:rsid w:val="00FE4999"/>
    <w:rsid w:val="00FE55E8"/>
    <w:rsid w:val="00FF2FE3"/>
    <w:rsid w:val="00FF41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A3CDACF"/>
  <w15:docId w15:val="{7A3830F9-6B70-4623-ADE2-F19D8D649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4B17"/>
  </w:style>
  <w:style w:type="paragraph" w:styleId="1">
    <w:name w:val="heading 1"/>
    <w:basedOn w:val="a"/>
    <w:next w:val="a"/>
    <w:link w:val="10"/>
    <w:uiPriority w:val="9"/>
    <w:qFormat/>
    <w:rsid w:val="00603FBA"/>
    <w:pPr>
      <w:keepNext/>
      <w:keepLines/>
      <w:spacing w:before="240" w:after="0"/>
      <w:contextualSpacing/>
      <w:outlineLvl w:val="0"/>
    </w:pPr>
    <w:rPr>
      <w:rFonts w:ascii="David" w:eastAsiaTheme="majorEastAsia" w:hAnsi="David" w:cstheme="majorBidi"/>
      <w:b/>
      <w:color w:val="000000" w:themeColor="text1"/>
      <w:sz w:val="28"/>
      <w:szCs w:val="32"/>
    </w:rPr>
  </w:style>
  <w:style w:type="paragraph" w:styleId="2">
    <w:name w:val="heading 2"/>
    <w:basedOn w:val="a"/>
    <w:next w:val="a"/>
    <w:link w:val="20"/>
    <w:uiPriority w:val="9"/>
    <w:semiHidden/>
    <w:unhideWhenUsed/>
    <w:qFormat/>
    <w:rsid w:val="00603FBA"/>
    <w:pPr>
      <w:keepNext/>
      <w:keepLines/>
      <w:spacing w:before="40" w:after="0"/>
      <w:outlineLvl w:val="1"/>
    </w:pPr>
    <w:rPr>
      <w:rFonts w:ascii="David" w:eastAsiaTheme="majorEastAsia" w:hAnsi="David" w:cstheme="majorBidi"/>
      <w:color w:val="000000" w:themeColor="text1"/>
      <w:sz w:val="26"/>
      <w:szCs w:val="26"/>
    </w:rPr>
  </w:style>
  <w:style w:type="paragraph" w:styleId="3">
    <w:name w:val="heading 3"/>
    <w:basedOn w:val="a"/>
    <w:next w:val="a"/>
    <w:link w:val="30"/>
    <w:uiPriority w:val="9"/>
    <w:semiHidden/>
    <w:unhideWhenUsed/>
    <w:qFormat/>
    <w:rsid w:val="00603F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51788"/>
    <w:rPr>
      <w:b/>
      <w:bCs/>
    </w:rPr>
  </w:style>
  <w:style w:type="character" w:styleId="Hyperlink">
    <w:name w:val="Hyperlink"/>
    <w:basedOn w:val="a0"/>
    <w:uiPriority w:val="99"/>
    <w:unhideWhenUsed/>
    <w:rsid w:val="00451788"/>
    <w:rPr>
      <w:color w:val="0563C1" w:themeColor="hyperlink"/>
      <w:u w:val="single"/>
    </w:rPr>
  </w:style>
  <w:style w:type="character" w:customStyle="1" w:styleId="11">
    <w:name w:val="אזכור לא מזוהה1"/>
    <w:basedOn w:val="a0"/>
    <w:uiPriority w:val="99"/>
    <w:semiHidden/>
    <w:unhideWhenUsed/>
    <w:rsid w:val="00451788"/>
    <w:rPr>
      <w:color w:val="605E5C"/>
      <w:shd w:val="clear" w:color="auto" w:fill="E1DFDD"/>
    </w:rPr>
  </w:style>
  <w:style w:type="paragraph" w:styleId="a4">
    <w:name w:val="caption"/>
    <w:basedOn w:val="a"/>
    <w:next w:val="a"/>
    <w:uiPriority w:val="35"/>
    <w:unhideWhenUsed/>
    <w:qFormat/>
    <w:rsid w:val="00603FBA"/>
    <w:pPr>
      <w:spacing w:after="200" w:line="240" w:lineRule="auto"/>
    </w:pPr>
    <w:rPr>
      <w:rFonts w:ascii="David" w:hAnsi="David"/>
      <w:b/>
      <w:iCs/>
      <w:color w:val="000000" w:themeColor="text1"/>
      <w:sz w:val="24"/>
      <w:szCs w:val="18"/>
    </w:rPr>
  </w:style>
  <w:style w:type="character" w:customStyle="1" w:styleId="10">
    <w:name w:val="כותרת 1 תו"/>
    <w:basedOn w:val="a0"/>
    <w:link w:val="1"/>
    <w:uiPriority w:val="9"/>
    <w:rsid w:val="00603FBA"/>
    <w:rPr>
      <w:rFonts w:ascii="David" w:eastAsiaTheme="majorEastAsia" w:hAnsi="David" w:cstheme="majorBidi"/>
      <w:b/>
      <w:color w:val="000000" w:themeColor="text1"/>
      <w:sz w:val="28"/>
      <w:szCs w:val="32"/>
    </w:rPr>
  </w:style>
  <w:style w:type="table" w:styleId="a5">
    <w:name w:val="Table Grid"/>
    <w:basedOn w:val="a1"/>
    <w:uiPriority w:val="39"/>
    <w:rsid w:val="00A90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A90F06"/>
    <w:pPr>
      <w:ind w:left="720"/>
      <w:contextualSpacing/>
    </w:pPr>
  </w:style>
  <w:style w:type="character" w:styleId="FollowedHyperlink">
    <w:name w:val="FollowedHyperlink"/>
    <w:basedOn w:val="a0"/>
    <w:uiPriority w:val="99"/>
    <w:semiHidden/>
    <w:unhideWhenUsed/>
    <w:rsid w:val="00A90F06"/>
    <w:rPr>
      <w:color w:val="954F72" w:themeColor="followedHyperlink"/>
      <w:u w:val="single"/>
    </w:rPr>
  </w:style>
  <w:style w:type="paragraph" w:styleId="a7">
    <w:name w:val="TOC Heading"/>
    <w:basedOn w:val="1"/>
    <w:next w:val="a"/>
    <w:uiPriority w:val="39"/>
    <w:unhideWhenUsed/>
    <w:qFormat/>
    <w:rsid w:val="00295CFC"/>
    <w:pPr>
      <w:bidi/>
      <w:contextualSpacing w:val="0"/>
      <w:outlineLvl w:val="9"/>
    </w:pPr>
    <w:rPr>
      <w:rFonts w:asciiTheme="majorHAnsi" w:hAnsiTheme="majorHAnsi"/>
      <w:b w:val="0"/>
      <w:color w:val="2F5496" w:themeColor="accent1" w:themeShade="BF"/>
      <w:sz w:val="32"/>
      <w:rtl/>
      <w:cs/>
    </w:rPr>
  </w:style>
  <w:style w:type="paragraph" w:styleId="TOC1">
    <w:name w:val="toc 1"/>
    <w:basedOn w:val="1"/>
    <w:next w:val="a"/>
    <w:autoRedefine/>
    <w:uiPriority w:val="39"/>
    <w:unhideWhenUsed/>
    <w:rsid w:val="00763B92"/>
    <w:pPr>
      <w:keepNext w:val="0"/>
      <w:keepLines w:val="0"/>
      <w:spacing w:before="120"/>
      <w:contextualSpacing w:val="0"/>
      <w:outlineLvl w:val="9"/>
    </w:pPr>
    <w:rPr>
      <w:rFonts w:asciiTheme="minorHAnsi" w:eastAsiaTheme="minorHAnsi" w:hAnsiTheme="minorHAnsi" w:cstheme="minorHAnsi"/>
      <w:bCs/>
      <w:i/>
      <w:iCs/>
      <w:color w:val="auto"/>
      <w:sz w:val="24"/>
      <w:szCs w:val="24"/>
    </w:rPr>
  </w:style>
  <w:style w:type="character" w:styleId="a8">
    <w:name w:val="Placeholder Text"/>
    <w:basedOn w:val="a0"/>
    <w:uiPriority w:val="99"/>
    <w:semiHidden/>
    <w:rsid w:val="00A86540"/>
    <w:rPr>
      <w:color w:val="808080"/>
    </w:rPr>
  </w:style>
  <w:style w:type="character" w:customStyle="1" w:styleId="UnresolvedMention">
    <w:name w:val="Unresolved Mention"/>
    <w:basedOn w:val="a0"/>
    <w:uiPriority w:val="99"/>
    <w:semiHidden/>
    <w:unhideWhenUsed/>
    <w:rsid w:val="00BB0C03"/>
    <w:rPr>
      <w:color w:val="605E5C"/>
      <w:shd w:val="clear" w:color="auto" w:fill="E1DFDD"/>
    </w:rPr>
  </w:style>
  <w:style w:type="character" w:customStyle="1" w:styleId="20">
    <w:name w:val="כותרת 2 תו"/>
    <w:basedOn w:val="a0"/>
    <w:link w:val="2"/>
    <w:uiPriority w:val="9"/>
    <w:semiHidden/>
    <w:rsid w:val="00603FBA"/>
    <w:rPr>
      <w:rFonts w:ascii="David" w:eastAsiaTheme="majorEastAsia" w:hAnsi="David" w:cstheme="majorBidi"/>
      <w:color w:val="000000" w:themeColor="text1"/>
      <w:sz w:val="26"/>
      <w:szCs w:val="26"/>
    </w:rPr>
  </w:style>
  <w:style w:type="paragraph" w:styleId="a9">
    <w:name w:val="header"/>
    <w:basedOn w:val="a"/>
    <w:link w:val="aa"/>
    <w:uiPriority w:val="99"/>
    <w:unhideWhenUsed/>
    <w:rsid w:val="00DE4D6B"/>
    <w:pPr>
      <w:tabs>
        <w:tab w:val="center" w:pos="4320"/>
        <w:tab w:val="right" w:pos="8640"/>
      </w:tabs>
      <w:spacing w:after="0" w:line="240" w:lineRule="auto"/>
    </w:pPr>
  </w:style>
  <w:style w:type="character" w:customStyle="1" w:styleId="aa">
    <w:name w:val="כותרת עליונה תו"/>
    <w:basedOn w:val="a0"/>
    <w:link w:val="a9"/>
    <w:uiPriority w:val="99"/>
    <w:rsid w:val="00DE4D6B"/>
  </w:style>
  <w:style w:type="paragraph" w:styleId="ab">
    <w:name w:val="footer"/>
    <w:basedOn w:val="a"/>
    <w:link w:val="ac"/>
    <w:uiPriority w:val="99"/>
    <w:unhideWhenUsed/>
    <w:rsid w:val="00DE4D6B"/>
    <w:pPr>
      <w:tabs>
        <w:tab w:val="center" w:pos="4320"/>
        <w:tab w:val="right" w:pos="8640"/>
      </w:tabs>
      <w:spacing w:after="0" w:line="240" w:lineRule="auto"/>
    </w:pPr>
  </w:style>
  <w:style w:type="character" w:customStyle="1" w:styleId="ac">
    <w:name w:val="כותרת תחתונה תו"/>
    <w:basedOn w:val="a0"/>
    <w:link w:val="ab"/>
    <w:uiPriority w:val="99"/>
    <w:rsid w:val="00DE4D6B"/>
  </w:style>
  <w:style w:type="character" w:styleId="ad">
    <w:name w:val="Subtle Emphasis"/>
    <w:basedOn w:val="a0"/>
    <w:uiPriority w:val="19"/>
    <w:rsid w:val="00DE4D6B"/>
    <w:rPr>
      <w:rFonts w:ascii="Tahoma" w:hAnsi="Tahoma" w:cs="Tahoma"/>
      <w:i/>
      <w:iCs/>
      <w:color w:val="404040" w:themeColor="text1" w:themeTint="BF"/>
    </w:rPr>
  </w:style>
  <w:style w:type="paragraph" w:customStyle="1" w:styleId="ae">
    <w:name w:val="פרטי קשר"/>
    <w:basedOn w:val="a"/>
    <w:uiPriority w:val="1"/>
    <w:qFormat/>
    <w:rsid w:val="008A7B9A"/>
    <w:pPr>
      <w:bidi/>
      <w:spacing w:before="240" w:after="240" w:line="240" w:lineRule="auto"/>
      <w:ind w:left="74" w:right="74"/>
      <w:jc w:val="center"/>
    </w:pPr>
    <w:rPr>
      <w:rFonts w:ascii="Tahoma" w:eastAsiaTheme="majorEastAsia" w:hAnsi="Tahoma" w:cstheme="majorBidi"/>
      <w:caps/>
      <w:kern w:val="22"/>
      <w:lang w:val="he-IL" w:eastAsia="he-IL"/>
    </w:rPr>
  </w:style>
  <w:style w:type="table" w:customStyle="1" w:styleId="YinnonsTable1">
    <w:name w:val="Yinnon's_Table1"/>
    <w:basedOn w:val="21"/>
    <w:next w:val="a5"/>
    <w:rsid w:val="006369C4"/>
    <w:pPr>
      <w:tabs>
        <w:tab w:val="left" w:pos="567"/>
        <w:tab w:val="left" w:pos="1274"/>
        <w:tab w:val="left" w:pos="1983"/>
        <w:tab w:val="center" w:pos="4536"/>
        <w:tab w:val="right" w:pos="9072"/>
      </w:tabs>
      <w:bidi/>
      <w:spacing w:after="0" w:line="240" w:lineRule="auto"/>
      <w:jc w:val="both"/>
    </w:pPr>
    <w:rPr>
      <w:rFonts w:ascii="Times New Roman" w:hAnsi="Times New Roman" w:cs="David"/>
      <w:sz w:val="20"/>
      <w:szCs w:val="20"/>
    </w:rPr>
    <w:tblPr>
      <w:tblBorders>
        <w:top w:val="single" w:sz="4" w:space="0" w:color="auto"/>
        <w:left w:val="single" w:sz="4" w:space="0" w:color="auto"/>
        <w:bottom w:val="single" w:sz="4" w:space="0" w:color="auto"/>
        <w:right w:val="single" w:sz="4" w:space="0" w:color="auto"/>
        <w:insideH w:val="dashSmallGap" w:sz="4" w:space="0" w:color="auto"/>
        <w:insideV w:val="dotted" w:sz="4" w:space="0" w:color="auto"/>
      </w:tblBorders>
      <w:tblCellMar>
        <w:left w:w="28" w:type="dxa"/>
        <w:right w:w="0" w:type="dxa"/>
      </w:tblCellMar>
    </w:tblPr>
    <w:trPr>
      <w:tblHeader/>
    </w:trPr>
    <w:tcPr>
      <w:shd w:val="clear" w:color="auto" w:fill="auto"/>
    </w:tcPr>
    <w:tblStylePr w:type="firstRow">
      <w:rPr>
        <w:rFonts w:ascii="Arial" w:eastAsia="Arial" w:hAnsi="Arial" w:cs="Arial"/>
        <w:b/>
        <w:bCs/>
        <w:sz w:val="20"/>
        <w:szCs w:val="20"/>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21">
    <w:name w:val="Table Grid 2"/>
    <w:basedOn w:val="a1"/>
    <w:uiPriority w:val="99"/>
    <w:semiHidden/>
    <w:unhideWhenUsed/>
    <w:rsid w:val="006369C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OC2">
    <w:name w:val="toc 2"/>
    <w:basedOn w:val="a"/>
    <w:next w:val="a"/>
    <w:autoRedefine/>
    <w:uiPriority w:val="39"/>
    <w:unhideWhenUsed/>
    <w:rsid w:val="00763B92"/>
    <w:pPr>
      <w:spacing w:before="120" w:after="0"/>
      <w:ind w:left="220"/>
    </w:pPr>
    <w:rPr>
      <w:rFonts w:cstheme="minorHAnsi"/>
      <w:b/>
      <w:bCs/>
    </w:rPr>
  </w:style>
  <w:style w:type="paragraph" w:styleId="TOC3">
    <w:name w:val="toc 3"/>
    <w:basedOn w:val="a"/>
    <w:next w:val="a"/>
    <w:autoRedefine/>
    <w:uiPriority w:val="39"/>
    <w:unhideWhenUsed/>
    <w:rsid w:val="00763B92"/>
    <w:pPr>
      <w:spacing w:after="0"/>
      <w:ind w:left="440"/>
    </w:pPr>
    <w:rPr>
      <w:rFonts w:cstheme="minorHAnsi"/>
      <w:sz w:val="20"/>
      <w:szCs w:val="20"/>
    </w:rPr>
  </w:style>
  <w:style w:type="paragraph" w:styleId="TOC4">
    <w:name w:val="toc 4"/>
    <w:basedOn w:val="a"/>
    <w:next w:val="a"/>
    <w:autoRedefine/>
    <w:uiPriority w:val="39"/>
    <w:unhideWhenUsed/>
    <w:rsid w:val="00DB38DC"/>
    <w:pPr>
      <w:spacing w:after="0"/>
      <w:ind w:left="660"/>
    </w:pPr>
    <w:rPr>
      <w:rFonts w:cstheme="minorHAnsi"/>
      <w:sz w:val="20"/>
      <w:szCs w:val="20"/>
    </w:rPr>
  </w:style>
  <w:style w:type="paragraph" w:styleId="TOC5">
    <w:name w:val="toc 5"/>
    <w:basedOn w:val="a"/>
    <w:next w:val="a"/>
    <w:autoRedefine/>
    <w:uiPriority w:val="39"/>
    <w:unhideWhenUsed/>
    <w:rsid w:val="00DB38DC"/>
    <w:pPr>
      <w:spacing w:after="0"/>
      <w:ind w:left="880"/>
    </w:pPr>
    <w:rPr>
      <w:rFonts w:cstheme="minorHAnsi"/>
      <w:sz w:val="20"/>
      <w:szCs w:val="20"/>
    </w:rPr>
  </w:style>
  <w:style w:type="paragraph" w:styleId="TOC6">
    <w:name w:val="toc 6"/>
    <w:basedOn w:val="a"/>
    <w:next w:val="a"/>
    <w:autoRedefine/>
    <w:uiPriority w:val="39"/>
    <w:unhideWhenUsed/>
    <w:rsid w:val="00DB38DC"/>
    <w:pPr>
      <w:spacing w:after="0"/>
      <w:ind w:left="1100"/>
    </w:pPr>
    <w:rPr>
      <w:rFonts w:cstheme="minorHAnsi"/>
      <w:sz w:val="20"/>
      <w:szCs w:val="20"/>
    </w:rPr>
  </w:style>
  <w:style w:type="paragraph" w:styleId="TOC7">
    <w:name w:val="toc 7"/>
    <w:basedOn w:val="a"/>
    <w:next w:val="a"/>
    <w:autoRedefine/>
    <w:uiPriority w:val="39"/>
    <w:unhideWhenUsed/>
    <w:rsid w:val="00DB38DC"/>
    <w:pPr>
      <w:spacing w:after="0"/>
      <w:ind w:left="1320"/>
    </w:pPr>
    <w:rPr>
      <w:rFonts w:cstheme="minorHAnsi"/>
      <w:sz w:val="20"/>
      <w:szCs w:val="20"/>
    </w:rPr>
  </w:style>
  <w:style w:type="paragraph" w:styleId="TOC8">
    <w:name w:val="toc 8"/>
    <w:basedOn w:val="a"/>
    <w:next w:val="a"/>
    <w:autoRedefine/>
    <w:uiPriority w:val="39"/>
    <w:unhideWhenUsed/>
    <w:rsid w:val="00DB38DC"/>
    <w:pPr>
      <w:spacing w:after="0"/>
      <w:ind w:left="1540"/>
    </w:pPr>
    <w:rPr>
      <w:rFonts w:cstheme="minorHAnsi"/>
      <w:sz w:val="20"/>
      <w:szCs w:val="20"/>
    </w:rPr>
  </w:style>
  <w:style w:type="paragraph" w:styleId="TOC9">
    <w:name w:val="toc 9"/>
    <w:basedOn w:val="a"/>
    <w:next w:val="a"/>
    <w:autoRedefine/>
    <w:uiPriority w:val="39"/>
    <w:unhideWhenUsed/>
    <w:rsid w:val="00DB38DC"/>
    <w:pPr>
      <w:spacing w:after="0"/>
      <w:ind w:left="1760"/>
    </w:pPr>
    <w:rPr>
      <w:rFonts w:cstheme="minorHAnsi"/>
      <w:sz w:val="20"/>
      <w:szCs w:val="20"/>
    </w:rPr>
  </w:style>
  <w:style w:type="character" w:customStyle="1" w:styleId="30">
    <w:name w:val="כותרת 3 תו"/>
    <w:basedOn w:val="a0"/>
    <w:link w:val="3"/>
    <w:uiPriority w:val="9"/>
    <w:semiHidden/>
    <w:rsid w:val="00603FBA"/>
    <w:rPr>
      <w:rFonts w:asciiTheme="majorHAnsi" w:eastAsiaTheme="majorEastAsia" w:hAnsiTheme="majorHAnsi" w:cstheme="majorBidi"/>
      <w:color w:val="1F3763" w:themeColor="accent1" w:themeShade="7F"/>
      <w:sz w:val="24"/>
      <w:szCs w:val="24"/>
    </w:rPr>
  </w:style>
  <w:style w:type="character" w:styleId="af">
    <w:name w:val="Intense Reference"/>
    <w:basedOn w:val="a0"/>
    <w:uiPriority w:val="32"/>
    <w:qFormat/>
    <w:rsid w:val="00603FBA"/>
    <w:rPr>
      <w:rFonts w:ascii="David" w:hAnsi="David"/>
      <w:b/>
      <w:bCs/>
      <w:smallCaps/>
      <w:color w:val="auto"/>
      <w:spacing w:val="5"/>
      <w:sz w:val="24"/>
    </w:rPr>
  </w:style>
  <w:style w:type="table" w:customStyle="1" w:styleId="TableGrid1">
    <w:name w:val="Table Grid1"/>
    <w:basedOn w:val="a1"/>
    <w:next w:val="a5"/>
    <w:uiPriority w:val="39"/>
    <w:rsid w:val="00020956"/>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855F8E"/>
    <w:pPr>
      <w:spacing w:after="0" w:line="240" w:lineRule="auto"/>
    </w:pPr>
    <w:rPr>
      <w:rFonts w:ascii="Tahoma" w:hAnsi="Tahoma" w:cs="Tahoma"/>
      <w:sz w:val="16"/>
      <w:szCs w:val="16"/>
    </w:rPr>
  </w:style>
  <w:style w:type="character" w:customStyle="1" w:styleId="af1">
    <w:name w:val="טקסט בלונים תו"/>
    <w:basedOn w:val="a0"/>
    <w:link w:val="af0"/>
    <w:uiPriority w:val="99"/>
    <w:semiHidden/>
    <w:rsid w:val="00855F8E"/>
    <w:rPr>
      <w:rFonts w:ascii="Tahoma" w:hAnsi="Tahoma" w:cs="Tahoma"/>
      <w:sz w:val="16"/>
      <w:szCs w:val="16"/>
    </w:rPr>
  </w:style>
  <w:style w:type="character" w:styleId="af2">
    <w:name w:val="annotation reference"/>
    <w:basedOn w:val="a0"/>
    <w:uiPriority w:val="99"/>
    <w:semiHidden/>
    <w:unhideWhenUsed/>
    <w:rsid w:val="00855F8E"/>
    <w:rPr>
      <w:sz w:val="16"/>
      <w:szCs w:val="16"/>
    </w:rPr>
  </w:style>
  <w:style w:type="paragraph" w:styleId="af3">
    <w:name w:val="annotation text"/>
    <w:basedOn w:val="a"/>
    <w:link w:val="af4"/>
    <w:uiPriority w:val="99"/>
    <w:semiHidden/>
    <w:unhideWhenUsed/>
    <w:rsid w:val="00855F8E"/>
    <w:pPr>
      <w:spacing w:line="240" w:lineRule="auto"/>
    </w:pPr>
    <w:rPr>
      <w:sz w:val="20"/>
      <w:szCs w:val="20"/>
    </w:rPr>
  </w:style>
  <w:style w:type="character" w:customStyle="1" w:styleId="af4">
    <w:name w:val="טקסט הערה תו"/>
    <w:basedOn w:val="a0"/>
    <w:link w:val="af3"/>
    <w:uiPriority w:val="99"/>
    <w:semiHidden/>
    <w:rsid w:val="00855F8E"/>
    <w:rPr>
      <w:sz w:val="20"/>
      <w:szCs w:val="20"/>
    </w:rPr>
  </w:style>
  <w:style w:type="paragraph" w:styleId="af5">
    <w:name w:val="annotation subject"/>
    <w:basedOn w:val="af3"/>
    <w:next w:val="af3"/>
    <w:link w:val="af6"/>
    <w:uiPriority w:val="99"/>
    <w:semiHidden/>
    <w:unhideWhenUsed/>
    <w:rsid w:val="00855F8E"/>
    <w:rPr>
      <w:b/>
      <w:bCs/>
    </w:rPr>
  </w:style>
  <w:style w:type="character" w:customStyle="1" w:styleId="af6">
    <w:name w:val="נושא הערה תו"/>
    <w:basedOn w:val="af4"/>
    <w:link w:val="af5"/>
    <w:uiPriority w:val="99"/>
    <w:semiHidden/>
    <w:rsid w:val="00855F8E"/>
    <w:rPr>
      <w:b/>
      <w:bCs/>
      <w:sz w:val="20"/>
      <w:szCs w:val="20"/>
    </w:rPr>
  </w:style>
  <w:style w:type="paragraph" w:styleId="af7">
    <w:name w:val="Revision"/>
    <w:hidden/>
    <w:uiPriority w:val="99"/>
    <w:semiHidden/>
    <w:rsid w:val="009A7D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256326">
      <w:bodyDiv w:val="1"/>
      <w:marLeft w:val="0"/>
      <w:marRight w:val="0"/>
      <w:marTop w:val="0"/>
      <w:marBottom w:val="0"/>
      <w:divBdr>
        <w:top w:val="none" w:sz="0" w:space="0" w:color="auto"/>
        <w:left w:val="none" w:sz="0" w:space="0" w:color="auto"/>
        <w:bottom w:val="none" w:sz="0" w:space="0" w:color="auto"/>
        <w:right w:val="none" w:sz="0" w:space="0" w:color="auto"/>
      </w:divBdr>
    </w:div>
    <w:div w:id="365641105">
      <w:bodyDiv w:val="1"/>
      <w:marLeft w:val="0"/>
      <w:marRight w:val="0"/>
      <w:marTop w:val="0"/>
      <w:marBottom w:val="0"/>
      <w:divBdr>
        <w:top w:val="none" w:sz="0" w:space="0" w:color="auto"/>
        <w:left w:val="none" w:sz="0" w:space="0" w:color="auto"/>
        <w:bottom w:val="none" w:sz="0" w:space="0" w:color="auto"/>
        <w:right w:val="none" w:sz="0" w:space="0" w:color="auto"/>
      </w:divBdr>
    </w:div>
    <w:div w:id="431558897">
      <w:bodyDiv w:val="1"/>
      <w:marLeft w:val="0"/>
      <w:marRight w:val="0"/>
      <w:marTop w:val="0"/>
      <w:marBottom w:val="0"/>
      <w:divBdr>
        <w:top w:val="none" w:sz="0" w:space="0" w:color="auto"/>
        <w:left w:val="none" w:sz="0" w:space="0" w:color="auto"/>
        <w:bottom w:val="none" w:sz="0" w:space="0" w:color="auto"/>
        <w:right w:val="none" w:sz="0" w:space="0" w:color="auto"/>
      </w:divBdr>
    </w:div>
    <w:div w:id="532814530">
      <w:bodyDiv w:val="1"/>
      <w:marLeft w:val="0"/>
      <w:marRight w:val="0"/>
      <w:marTop w:val="0"/>
      <w:marBottom w:val="0"/>
      <w:divBdr>
        <w:top w:val="none" w:sz="0" w:space="0" w:color="auto"/>
        <w:left w:val="none" w:sz="0" w:space="0" w:color="auto"/>
        <w:bottom w:val="none" w:sz="0" w:space="0" w:color="auto"/>
        <w:right w:val="none" w:sz="0" w:space="0" w:color="auto"/>
      </w:divBdr>
    </w:div>
    <w:div w:id="533468400">
      <w:bodyDiv w:val="1"/>
      <w:marLeft w:val="0"/>
      <w:marRight w:val="0"/>
      <w:marTop w:val="0"/>
      <w:marBottom w:val="0"/>
      <w:divBdr>
        <w:top w:val="none" w:sz="0" w:space="0" w:color="auto"/>
        <w:left w:val="none" w:sz="0" w:space="0" w:color="auto"/>
        <w:bottom w:val="none" w:sz="0" w:space="0" w:color="auto"/>
        <w:right w:val="none" w:sz="0" w:space="0" w:color="auto"/>
      </w:divBdr>
    </w:div>
    <w:div w:id="666518860">
      <w:bodyDiv w:val="1"/>
      <w:marLeft w:val="0"/>
      <w:marRight w:val="0"/>
      <w:marTop w:val="0"/>
      <w:marBottom w:val="0"/>
      <w:divBdr>
        <w:top w:val="none" w:sz="0" w:space="0" w:color="auto"/>
        <w:left w:val="none" w:sz="0" w:space="0" w:color="auto"/>
        <w:bottom w:val="none" w:sz="0" w:space="0" w:color="auto"/>
        <w:right w:val="none" w:sz="0" w:space="0" w:color="auto"/>
      </w:divBdr>
    </w:div>
    <w:div w:id="979454669">
      <w:bodyDiv w:val="1"/>
      <w:marLeft w:val="0"/>
      <w:marRight w:val="0"/>
      <w:marTop w:val="0"/>
      <w:marBottom w:val="0"/>
      <w:divBdr>
        <w:top w:val="none" w:sz="0" w:space="0" w:color="auto"/>
        <w:left w:val="none" w:sz="0" w:space="0" w:color="auto"/>
        <w:bottom w:val="none" w:sz="0" w:space="0" w:color="auto"/>
        <w:right w:val="none" w:sz="0" w:space="0" w:color="auto"/>
      </w:divBdr>
    </w:div>
    <w:div w:id="1104109720">
      <w:bodyDiv w:val="1"/>
      <w:marLeft w:val="0"/>
      <w:marRight w:val="0"/>
      <w:marTop w:val="0"/>
      <w:marBottom w:val="0"/>
      <w:divBdr>
        <w:top w:val="none" w:sz="0" w:space="0" w:color="auto"/>
        <w:left w:val="none" w:sz="0" w:space="0" w:color="auto"/>
        <w:bottom w:val="none" w:sz="0" w:space="0" w:color="auto"/>
        <w:right w:val="none" w:sz="0" w:space="0" w:color="auto"/>
      </w:divBdr>
    </w:div>
    <w:div w:id="1211264976">
      <w:bodyDiv w:val="1"/>
      <w:marLeft w:val="0"/>
      <w:marRight w:val="0"/>
      <w:marTop w:val="0"/>
      <w:marBottom w:val="0"/>
      <w:divBdr>
        <w:top w:val="none" w:sz="0" w:space="0" w:color="auto"/>
        <w:left w:val="none" w:sz="0" w:space="0" w:color="auto"/>
        <w:bottom w:val="none" w:sz="0" w:space="0" w:color="auto"/>
        <w:right w:val="none" w:sz="0" w:space="0" w:color="auto"/>
      </w:divBdr>
    </w:div>
    <w:div w:id="1547523085">
      <w:bodyDiv w:val="1"/>
      <w:marLeft w:val="0"/>
      <w:marRight w:val="0"/>
      <w:marTop w:val="0"/>
      <w:marBottom w:val="0"/>
      <w:divBdr>
        <w:top w:val="none" w:sz="0" w:space="0" w:color="auto"/>
        <w:left w:val="none" w:sz="0" w:space="0" w:color="auto"/>
        <w:bottom w:val="none" w:sz="0" w:space="0" w:color="auto"/>
        <w:right w:val="none" w:sz="0" w:space="0" w:color="auto"/>
      </w:divBdr>
    </w:div>
    <w:div w:id="1752308674">
      <w:bodyDiv w:val="1"/>
      <w:marLeft w:val="0"/>
      <w:marRight w:val="0"/>
      <w:marTop w:val="0"/>
      <w:marBottom w:val="0"/>
      <w:divBdr>
        <w:top w:val="none" w:sz="0" w:space="0" w:color="auto"/>
        <w:left w:val="none" w:sz="0" w:space="0" w:color="auto"/>
        <w:bottom w:val="none" w:sz="0" w:space="0" w:color="auto"/>
        <w:right w:val="none" w:sz="0" w:space="0" w:color="auto"/>
      </w:divBdr>
    </w:div>
    <w:div w:id="1850023107">
      <w:bodyDiv w:val="1"/>
      <w:marLeft w:val="0"/>
      <w:marRight w:val="0"/>
      <w:marTop w:val="0"/>
      <w:marBottom w:val="0"/>
      <w:divBdr>
        <w:top w:val="none" w:sz="0" w:space="0" w:color="auto"/>
        <w:left w:val="none" w:sz="0" w:space="0" w:color="auto"/>
        <w:bottom w:val="none" w:sz="0" w:space="0" w:color="auto"/>
        <w:right w:val="none" w:sz="0" w:space="0" w:color="auto"/>
      </w:divBdr>
    </w:div>
    <w:div w:id="1919942885">
      <w:bodyDiv w:val="1"/>
      <w:marLeft w:val="0"/>
      <w:marRight w:val="0"/>
      <w:marTop w:val="0"/>
      <w:marBottom w:val="0"/>
      <w:divBdr>
        <w:top w:val="none" w:sz="0" w:space="0" w:color="auto"/>
        <w:left w:val="none" w:sz="0" w:space="0" w:color="auto"/>
        <w:bottom w:val="none" w:sz="0" w:space="0" w:color="auto"/>
        <w:right w:val="none" w:sz="0" w:space="0" w:color="auto"/>
      </w:divBdr>
    </w:div>
    <w:div w:id="1931741264">
      <w:bodyDiv w:val="1"/>
      <w:marLeft w:val="0"/>
      <w:marRight w:val="0"/>
      <w:marTop w:val="0"/>
      <w:marBottom w:val="0"/>
      <w:divBdr>
        <w:top w:val="none" w:sz="0" w:space="0" w:color="auto"/>
        <w:left w:val="none" w:sz="0" w:space="0" w:color="auto"/>
        <w:bottom w:val="none" w:sz="0" w:space="0" w:color="auto"/>
        <w:right w:val="none" w:sz="0" w:space="0" w:color="auto"/>
      </w:divBdr>
    </w:div>
    <w:div w:id="1962807930">
      <w:bodyDiv w:val="1"/>
      <w:marLeft w:val="0"/>
      <w:marRight w:val="0"/>
      <w:marTop w:val="0"/>
      <w:marBottom w:val="0"/>
      <w:divBdr>
        <w:top w:val="none" w:sz="0" w:space="0" w:color="auto"/>
        <w:left w:val="none" w:sz="0" w:space="0" w:color="auto"/>
        <w:bottom w:val="none" w:sz="0" w:space="0" w:color="auto"/>
        <w:right w:val="none" w:sz="0" w:space="0" w:color="auto"/>
      </w:divBdr>
    </w:div>
    <w:div w:id="2098864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4.svg"/><Relationship Id="rId21" Type="http://schemas.microsoft.com/office/2011/relationships/commentsExtended" Target="commentsExtended.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www.davar1.co.il/22882/" TargetMode="External"/><Relationship Id="rId63" Type="http://schemas.openxmlformats.org/officeDocument/2006/relationships/hyperlink" Target="https://www.waveshare.com/wiki/7inch_HDMI_LCD_(C)"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lync.bike/"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projects.raspberrypi.org/en/projects/raspberry-pi-setting-up/2" TargetMode="External"/><Relationship Id="rId40" Type="http://schemas.openxmlformats.org/officeDocument/2006/relationships/image" Target="media/image20.png"/><Relationship Id="rId45" Type="http://schemas.openxmlformats.org/officeDocument/2006/relationships/image" Target="media/image10.svg"/><Relationship Id="rId53" Type="http://schemas.openxmlformats.org/officeDocument/2006/relationships/chart" Target="charts/chart2.xml"/><Relationship Id="rId58" Type="http://schemas.openxmlformats.org/officeDocument/2006/relationships/hyperlink" Target="https://www.aisrael.org/?CategoryID=1340&amp;ArticleID=57714"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otztORT2zxk" TargetMode="External"/><Relationship Id="rId49" Type="http://schemas.openxmlformats.org/officeDocument/2006/relationships/image" Target="media/image26.png"/><Relationship Id="rId57" Type="http://schemas.openxmlformats.org/officeDocument/2006/relationships/hyperlink" Target="https://13tv.co.il/item/online/gadgets/ntr-1265179/" TargetMode="External"/><Relationship Id="rId61" Type="http://schemas.openxmlformats.org/officeDocument/2006/relationships/hyperlink" Target="https://www.youtube.com/watch?v=otztORT2zxk" TargetMode="External"/><Relationship Id="rId10" Type="http://schemas.openxmlformats.org/officeDocument/2006/relationships/hyperlink" Target="http://www.zwift.com" TargetMode="External"/><Relationship Id="rId19" Type="http://schemas.openxmlformats.org/officeDocument/2006/relationships/image" Target="media/image5.png"/><Relationship Id="rId31" Type="http://schemas.openxmlformats.org/officeDocument/2006/relationships/image" Target="media/image14.jpg"/><Relationship Id="rId44" Type="http://schemas.openxmlformats.org/officeDocument/2006/relationships/image" Target="media/image22.png"/><Relationship Id="rId52" Type="http://schemas.openxmlformats.org/officeDocument/2006/relationships/chart" Target="charts/chart1.xml"/><Relationship Id="rId60" Type="http://schemas.openxmlformats.org/officeDocument/2006/relationships/hyperlink" Target="https://www.bizportal.co.il/list/tags/18062"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www.garmin.co.il/product/1731?gad_source=1&amp;gclid=CjwKCAjw5v2wBhBrEiwAXDDoJdPowxFtA4DrcQmFLdaGQKLhWMqVMIejizAj-S8TFuBcYwcyZ-09BBoC4ekQAvD_BwE" TargetMode="External"/><Relationship Id="rId14" Type="http://schemas.openxmlformats.org/officeDocument/2006/relationships/image" Target="media/image3.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github.com/DorAgababa/smartBicycleRSP/tree/main" TargetMode="External"/><Relationship Id="rId35" Type="http://schemas.openxmlformats.org/officeDocument/2006/relationships/image" Target="media/image18.png"/><Relationship Id="rId43" Type="http://schemas.openxmlformats.org/officeDocument/2006/relationships/image" Target="media/image8.svg"/><Relationship Id="rId48" Type="http://schemas.openxmlformats.org/officeDocument/2006/relationships/image" Target="media/image25.png"/><Relationship Id="rId56" Type="http://schemas.openxmlformats.org/officeDocument/2006/relationships/hyperlink" Target="https://www.alljobs.co.il/User/SalaryCompound/position/?JobCategoryID=1724" TargetMode="External"/><Relationship Id="rId64" Type="http://schemas.openxmlformats.org/officeDocument/2006/relationships/hyperlink" Target="https://www.realvnc.com/en/connect/download/viewer/" TargetMode="Externa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www.ynet.co.il/articles/0,7340,L-4214495,00.html" TargetMode="External"/><Relationship Id="rId67" Type="http://schemas.openxmlformats.org/officeDocument/2006/relationships/fontTable" Target="fontTable.xml"/><Relationship Id="rId20" Type="http://schemas.openxmlformats.org/officeDocument/2006/relationships/comments" Target="comments.xml"/><Relationship Id="rId41" Type="http://schemas.openxmlformats.org/officeDocument/2006/relationships/image" Target="media/image6.svg"/><Relationship Id="rId54" Type="http://schemas.openxmlformats.org/officeDocument/2006/relationships/image" Target="media/image29.png"/><Relationship Id="rId62" Type="http://schemas.openxmlformats.org/officeDocument/2006/relationships/hyperlink" Target="https://projects.raspberrypi.org/en/projects/raspberry-pi-setting-up/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ny\Downloads\&#1502;&#1497;&#1511;&#1493;&#1501;%20&#1506;&#1510;&#1502;&#1497;%20&#1506;&#1501;%20&#1504;&#1497;&#1514;&#1493;&#1495;%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nny\Downloads\&#1502;&#1497;&#1511;&#1493;&#1501;%20&#1506;&#1510;&#1502;&#1497;%20&#1506;&#1501;%20&#1504;&#1497;&#1514;&#1493;&#1495;%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y  vs.</a:t>
            </a:r>
            <a:r>
              <a:rPr lang="en-US" baseline="0"/>
              <a:t>  x</a:t>
            </a:r>
            <a:endParaRPr lang="en-US"/>
          </a:p>
        </c:rich>
      </c:tx>
      <c:overlay val="0"/>
    </c:title>
    <c:autoTitleDeleted val="0"/>
    <c:plotArea>
      <c:layout/>
      <c:scatterChart>
        <c:scatterStyle val="lineMarker"/>
        <c:varyColors val="0"/>
        <c:ser>
          <c:idx val="0"/>
          <c:order val="0"/>
          <c:tx>
            <c:strRef>
              <c:f>'מיקום עצמי עם ניתוח'!$L$1</c:f>
              <c:strCache>
                <c:ptCount val="1"/>
                <c:pt idx="0">
                  <c:v>y_n</c:v>
                </c:pt>
              </c:strCache>
            </c:strRef>
          </c:tx>
          <c:xVal>
            <c:numRef>
              <c:f>'מיקום עצמי עם ניתוח'!$K$2:$K$14</c:f>
              <c:numCache>
                <c:formatCode>General</c:formatCode>
                <c:ptCount val="13"/>
                <c:pt idx="0">
                  <c:v>48.14</c:v>
                </c:pt>
                <c:pt idx="1">
                  <c:v>-157.70999999999998</c:v>
                </c:pt>
                <c:pt idx="2">
                  <c:v>-332.44</c:v>
                </c:pt>
                <c:pt idx="3">
                  <c:v>-392.94</c:v>
                </c:pt>
                <c:pt idx="4">
                  <c:v>-351.90999999999968</c:v>
                </c:pt>
                <c:pt idx="5">
                  <c:v>-206.07</c:v>
                </c:pt>
                <c:pt idx="6">
                  <c:v>-48.690000000000012</c:v>
                </c:pt>
                <c:pt idx="7">
                  <c:v>130.22</c:v>
                </c:pt>
                <c:pt idx="8">
                  <c:v>330.78</c:v>
                </c:pt>
                <c:pt idx="9">
                  <c:v>417.92999999999961</c:v>
                </c:pt>
                <c:pt idx="10">
                  <c:v>387.2</c:v>
                </c:pt>
                <c:pt idx="11">
                  <c:v>251.41</c:v>
                </c:pt>
                <c:pt idx="12">
                  <c:v>48.14</c:v>
                </c:pt>
              </c:numCache>
            </c:numRef>
          </c:xVal>
          <c:yVal>
            <c:numRef>
              <c:f>'מיקום עצמי עם ניתוח'!$L$2:$L$14</c:f>
              <c:numCache>
                <c:formatCode>General</c:formatCode>
                <c:ptCount val="13"/>
                <c:pt idx="0">
                  <c:v>-420.68</c:v>
                </c:pt>
                <c:pt idx="1">
                  <c:v>-376.62</c:v>
                </c:pt>
                <c:pt idx="2">
                  <c:v>-256.58</c:v>
                </c:pt>
                <c:pt idx="3">
                  <c:v>-8.01</c:v>
                </c:pt>
                <c:pt idx="4">
                  <c:v>192.36</c:v>
                </c:pt>
                <c:pt idx="5">
                  <c:v>325.62</c:v>
                </c:pt>
                <c:pt idx="6">
                  <c:v>422.13</c:v>
                </c:pt>
                <c:pt idx="7">
                  <c:v>371.45</c:v>
                </c:pt>
                <c:pt idx="8">
                  <c:v>256.12</c:v>
                </c:pt>
                <c:pt idx="9">
                  <c:v>30.19</c:v>
                </c:pt>
                <c:pt idx="10">
                  <c:v>-188.85000000000016</c:v>
                </c:pt>
                <c:pt idx="11">
                  <c:v>-355.33</c:v>
                </c:pt>
                <c:pt idx="12">
                  <c:v>-420.68</c:v>
                </c:pt>
              </c:numCache>
            </c:numRef>
          </c:yVal>
          <c:smooth val="0"/>
          <c:extLst>
            <c:ext xmlns:c16="http://schemas.microsoft.com/office/drawing/2014/chart" uri="{C3380CC4-5D6E-409C-BE32-E72D297353CC}">
              <c16:uniqueId val="{00000000-1002-4B48-A595-6352BDC8A9D4}"/>
            </c:ext>
          </c:extLst>
        </c:ser>
        <c:dLbls>
          <c:showLegendKey val="0"/>
          <c:showVal val="0"/>
          <c:showCatName val="0"/>
          <c:showSerName val="0"/>
          <c:showPercent val="0"/>
          <c:showBubbleSize val="0"/>
        </c:dLbls>
        <c:axId val="68395392"/>
        <c:axId val="68396928"/>
      </c:scatterChart>
      <c:valAx>
        <c:axId val="68395392"/>
        <c:scaling>
          <c:orientation val="maxMin"/>
        </c:scaling>
        <c:delete val="0"/>
        <c:axPos val="b"/>
        <c:numFmt formatCode="General" sourceLinked="1"/>
        <c:majorTickMark val="out"/>
        <c:minorTickMark val="none"/>
        <c:tickLblPos val="nextTo"/>
        <c:crossAx val="68396928"/>
        <c:crosses val="autoZero"/>
        <c:crossBetween val="midCat"/>
      </c:valAx>
      <c:valAx>
        <c:axId val="68396928"/>
        <c:scaling>
          <c:orientation val="minMax"/>
        </c:scaling>
        <c:delete val="0"/>
        <c:axPos val="r"/>
        <c:majorGridlines/>
        <c:numFmt formatCode="General" sourceLinked="1"/>
        <c:majorTickMark val="out"/>
        <c:minorTickMark val="none"/>
        <c:tickLblPos val="nextTo"/>
        <c:crossAx val="68395392"/>
        <c:crosses val="autoZero"/>
        <c:crossBetween val="midCat"/>
      </c:valAx>
    </c:plotArea>
    <c:plotVisOnly val="1"/>
    <c:dispBlanksAs val="gap"/>
    <c:showDLblsOverMax val="0"/>
  </c:chart>
  <c:spPr>
    <a:solidFill>
      <a:schemeClr val="accent5">
        <a:lumMod val="40000"/>
        <a:lumOff val="60000"/>
      </a:schemeClr>
    </a:solidFill>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'מיקום עצמי עם ניתוח'!$N$1</c:f>
              <c:strCache>
                <c:ptCount val="1"/>
                <c:pt idx="0">
                  <c:v>yaw</c:v>
                </c:pt>
              </c:strCache>
            </c:strRef>
          </c:tx>
          <c:cat>
            <c:numRef>
              <c:f>'מיקום עצמי עם ניתוח'!$A$2:$A$14</c:f>
              <c:numCache>
                <c:formatCode>General</c:formatCode>
                <c:ptCount val="13"/>
                <c:pt idx="0">
                  <c:v>180</c:v>
                </c:pt>
                <c:pt idx="1">
                  <c:v>150</c:v>
                </c:pt>
                <c:pt idx="2">
                  <c:v>120</c:v>
                </c:pt>
                <c:pt idx="3">
                  <c:v>90</c:v>
                </c:pt>
                <c:pt idx="4">
                  <c:v>60</c:v>
                </c:pt>
                <c:pt idx="5">
                  <c:v>30</c:v>
                </c:pt>
                <c:pt idx="6">
                  <c:v>0</c:v>
                </c:pt>
                <c:pt idx="7">
                  <c:v>-30</c:v>
                </c:pt>
                <c:pt idx="8">
                  <c:v>-60</c:v>
                </c:pt>
                <c:pt idx="9">
                  <c:v>-90</c:v>
                </c:pt>
                <c:pt idx="10">
                  <c:v>-120</c:v>
                </c:pt>
                <c:pt idx="11">
                  <c:v>-150</c:v>
                </c:pt>
                <c:pt idx="12">
                  <c:v>-180</c:v>
                </c:pt>
              </c:numCache>
            </c:numRef>
          </c:cat>
          <c:val>
            <c:numRef>
              <c:f>'מיקום עצמי עם ניתוח'!$N$2:$N$14</c:f>
              <c:numCache>
                <c:formatCode>General</c:formatCode>
                <c:ptCount val="13"/>
                <c:pt idx="0">
                  <c:v>-178.22</c:v>
                </c:pt>
                <c:pt idx="1">
                  <c:v>-151.89000000000001</c:v>
                </c:pt>
                <c:pt idx="2">
                  <c:v>-122.85</c:v>
                </c:pt>
                <c:pt idx="3">
                  <c:v>-90.48</c:v>
                </c:pt>
                <c:pt idx="4">
                  <c:v>-57.97</c:v>
                </c:pt>
                <c:pt idx="5">
                  <c:v>-28.79</c:v>
                </c:pt>
                <c:pt idx="6">
                  <c:v>-8.0000000000000043E-2</c:v>
                </c:pt>
                <c:pt idx="7">
                  <c:v>28.69</c:v>
                </c:pt>
                <c:pt idx="8">
                  <c:v>57.44</c:v>
                </c:pt>
                <c:pt idx="9">
                  <c:v>89.66</c:v>
                </c:pt>
                <c:pt idx="10">
                  <c:v>122.35</c:v>
                </c:pt>
                <c:pt idx="11">
                  <c:v>152.86000000000001</c:v>
                </c:pt>
                <c:pt idx="12">
                  <c:v>178.22</c:v>
                </c:pt>
              </c:numCache>
            </c:numRef>
          </c:val>
          <c:smooth val="0"/>
          <c:extLst>
            <c:ext xmlns:c16="http://schemas.microsoft.com/office/drawing/2014/chart" uri="{C3380CC4-5D6E-409C-BE32-E72D297353CC}">
              <c16:uniqueId val="{00000000-ED36-4D3E-B9E4-5AC21C675C3D}"/>
            </c:ext>
          </c:extLst>
        </c:ser>
        <c:ser>
          <c:idx val="1"/>
          <c:order val="1"/>
          <c:tx>
            <c:strRef>
              <c:f>'מיקום עצמי עם ניתוח'!$O$1</c:f>
              <c:strCache>
                <c:ptCount val="1"/>
                <c:pt idx="0">
                  <c:v>pitch</c:v>
                </c:pt>
              </c:strCache>
            </c:strRef>
          </c:tx>
          <c:cat>
            <c:numRef>
              <c:f>'מיקום עצמי עם ניתוח'!$A$2:$A$14</c:f>
              <c:numCache>
                <c:formatCode>General</c:formatCode>
                <c:ptCount val="13"/>
                <c:pt idx="0">
                  <c:v>180</c:v>
                </c:pt>
                <c:pt idx="1">
                  <c:v>150</c:v>
                </c:pt>
                <c:pt idx="2">
                  <c:v>120</c:v>
                </c:pt>
                <c:pt idx="3">
                  <c:v>90</c:v>
                </c:pt>
                <c:pt idx="4">
                  <c:v>60</c:v>
                </c:pt>
                <c:pt idx="5">
                  <c:v>30</c:v>
                </c:pt>
                <c:pt idx="6">
                  <c:v>0</c:v>
                </c:pt>
                <c:pt idx="7">
                  <c:v>-30</c:v>
                </c:pt>
                <c:pt idx="8">
                  <c:v>-60</c:v>
                </c:pt>
                <c:pt idx="9">
                  <c:v>-90</c:v>
                </c:pt>
                <c:pt idx="10">
                  <c:v>-120</c:v>
                </c:pt>
                <c:pt idx="11">
                  <c:v>-150</c:v>
                </c:pt>
                <c:pt idx="12">
                  <c:v>-180</c:v>
                </c:pt>
              </c:numCache>
            </c:numRef>
          </c:cat>
          <c:val>
            <c:numRef>
              <c:f>'מיקום עצמי עם ניתוח'!$O$2:$O$14</c:f>
              <c:numCache>
                <c:formatCode>General</c:formatCode>
                <c:ptCount val="13"/>
                <c:pt idx="0">
                  <c:v>1.6600000000000001</c:v>
                </c:pt>
                <c:pt idx="1">
                  <c:v>-10.8</c:v>
                </c:pt>
                <c:pt idx="2">
                  <c:v>-21.34</c:v>
                </c:pt>
                <c:pt idx="3">
                  <c:v>-24.32</c:v>
                </c:pt>
                <c:pt idx="4">
                  <c:v>-21.35</c:v>
                </c:pt>
                <c:pt idx="5">
                  <c:v>-11.33</c:v>
                </c:pt>
                <c:pt idx="6">
                  <c:v>-1.6900000000000013</c:v>
                </c:pt>
                <c:pt idx="7">
                  <c:v>8.9500000000000028</c:v>
                </c:pt>
                <c:pt idx="8">
                  <c:v>21.279999999999987</c:v>
                </c:pt>
                <c:pt idx="9">
                  <c:v>26.53</c:v>
                </c:pt>
                <c:pt idx="10">
                  <c:v>23.68</c:v>
                </c:pt>
                <c:pt idx="11">
                  <c:v>14.4</c:v>
                </c:pt>
                <c:pt idx="12">
                  <c:v>1.6600000000000001</c:v>
                </c:pt>
              </c:numCache>
            </c:numRef>
          </c:val>
          <c:smooth val="0"/>
          <c:extLst>
            <c:ext xmlns:c16="http://schemas.microsoft.com/office/drawing/2014/chart" uri="{C3380CC4-5D6E-409C-BE32-E72D297353CC}">
              <c16:uniqueId val="{00000001-ED36-4D3E-B9E4-5AC21C675C3D}"/>
            </c:ext>
          </c:extLst>
        </c:ser>
        <c:ser>
          <c:idx val="2"/>
          <c:order val="2"/>
          <c:tx>
            <c:strRef>
              <c:f>'מיקום עצמי עם ניתוח'!$P$1</c:f>
              <c:strCache>
                <c:ptCount val="1"/>
                <c:pt idx="0">
                  <c:v>roll</c:v>
                </c:pt>
              </c:strCache>
            </c:strRef>
          </c:tx>
          <c:cat>
            <c:numRef>
              <c:f>'מיקום עצמי עם ניתוח'!$A$2:$A$14</c:f>
              <c:numCache>
                <c:formatCode>General</c:formatCode>
                <c:ptCount val="13"/>
                <c:pt idx="0">
                  <c:v>180</c:v>
                </c:pt>
                <c:pt idx="1">
                  <c:v>150</c:v>
                </c:pt>
                <c:pt idx="2">
                  <c:v>120</c:v>
                </c:pt>
                <c:pt idx="3">
                  <c:v>90</c:v>
                </c:pt>
                <c:pt idx="4">
                  <c:v>60</c:v>
                </c:pt>
                <c:pt idx="5">
                  <c:v>30</c:v>
                </c:pt>
                <c:pt idx="6">
                  <c:v>0</c:v>
                </c:pt>
                <c:pt idx="7">
                  <c:v>-30</c:v>
                </c:pt>
                <c:pt idx="8">
                  <c:v>-60</c:v>
                </c:pt>
                <c:pt idx="9">
                  <c:v>-90</c:v>
                </c:pt>
                <c:pt idx="10">
                  <c:v>-120</c:v>
                </c:pt>
                <c:pt idx="11">
                  <c:v>-150</c:v>
                </c:pt>
                <c:pt idx="12">
                  <c:v>-180</c:v>
                </c:pt>
              </c:numCache>
            </c:numRef>
          </c:cat>
          <c:val>
            <c:numRef>
              <c:f>'מיקום עצמי עם ניתוח'!$P$2:$P$14</c:f>
              <c:numCache>
                <c:formatCode>General</c:formatCode>
                <c:ptCount val="13"/>
                <c:pt idx="0">
                  <c:v>26.54</c:v>
                </c:pt>
                <c:pt idx="1">
                  <c:v>23.37</c:v>
                </c:pt>
                <c:pt idx="2">
                  <c:v>15.7</c:v>
                </c:pt>
                <c:pt idx="3">
                  <c:v>-1.1200000000000001</c:v>
                </c:pt>
                <c:pt idx="4">
                  <c:v>-14.16</c:v>
                </c:pt>
                <c:pt idx="5">
                  <c:v>-21.32</c:v>
                </c:pt>
                <c:pt idx="6">
                  <c:v>-26.62</c:v>
                </c:pt>
                <c:pt idx="7">
                  <c:v>-22.84</c:v>
                </c:pt>
                <c:pt idx="8">
                  <c:v>-16.02</c:v>
                </c:pt>
                <c:pt idx="9">
                  <c:v>-0.63000000000000078</c:v>
                </c:pt>
                <c:pt idx="10">
                  <c:v>13.88</c:v>
                </c:pt>
                <c:pt idx="11">
                  <c:v>23.58</c:v>
                </c:pt>
                <c:pt idx="12">
                  <c:v>26.54</c:v>
                </c:pt>
              </c:numCache>
            </c:numRef>
          </c:val>
          <c:smooth val="0"/>
          <c:extLst>
            <c:ext xmlns:c16="http://schemas.microsoft.com/office/drawing/2014/chart" uri="{C3380CC4-5D6E-409C-BE32-E72D297353CC}">
              <c16:uniqueId val="{00000002-ED36-4D3E-B9E4-5AC21C675C3D}"/>
            </c:ext>
          </c:extLst>
        </c:ser>
        <c:dLbls>
          <c:showLegendKey val="0"/>
          <c:showVal val="0"/>
          <c:showCatName val="0"/>
          <c:showSerName val="0"/>
          <c:showPercent val="0"/>
          <c:showBubbleSize val="0"/>
        </c:dLbls>
        <c:marker val="1"/>
        <c:smooth val="0"/>
        <c:axId val="69935104"/>
        <c:axId val="69936640"/>
      </c:lineChart>
      <c:catAx>
        <c:axId val="69935104"/>
        <c:scaling>
          <c:orientation val="maxMin"/>
        </c:scaling>
        <c:delete val="0"/>
        <c:axPos val="b"/>
        <c:numFmt formatCode="General" sourceLinked="1"/>
        <c:majorTickMark val="out"/>
        <c:minorTickMark val="none"/>
        <c:tickLblPos val="nextTo"/>
        <c:crossAx val="69936640"/>
        <c:crosses val="autoZero"/>
        <c:auto val="1"/>
        <c:lblAlgn val="ctr"/>
        <c:lblOffset val="100"/>
        <c:noMultiLvlLbl val="0"/>
      </c:catAx>
      <c:valAx>
        <c:axId val="69936640"/>
        <c:scaling>
          <c:orientation val="minMax"/>
        </c:scaling>
        <c:delete val="0"/>
        <c:axPos val="r"/>
        <c:majorGridlines/>
        <c:numFmt formatCode="General" sourceLinked="1"/>
        <c:majorTickMark val="out"/>
        <c:minorTickMark val="none"/>
        <c:tickLblPos val="nextTo"/>
        <c:crossAx val="69935104"/>
        <c:crosses val="autoZero"/>
        <c:crossBetween val="between"/>
      </c:valAx>
    </c:plotArea>
    <c:legend>
      <c:legendPos val="l"/>
      <c:overlay val="0"/>
    </c:legend>
    <c:plotVisOnly val="1"/>
    <c:dispBlanksAs val="gap"/>
    <c:showDLblsOverMax val="0"/>
  </c:chart>
  <c:spPr>
    <a:solidFill>
      <a:schemeClr val="accent2">
        <a:lumMod val="40000"/>
        <a:lumOff val="60000"/>
      </a:schemeClr>
    </a:solidFill>
  </c:spPr>
  <c:externalData r:id="rId1">
    <c:autoUpdate val="0"/>
  </c:externalData>
</c:chartSpac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Kar04</b:Tag>
    <b:SourceType>JournalArticle</b:SourceType>
    <b:Guid>{BD15AA4D-8C91-400B-81DB-EE12D679497B}</b:Guid>
    <b:Author>
      <b:Author>
        <b:NameList>
          <b:Person>
            <b:Last>Karpiel</b:Last>
            <b:First>Marty</b:First>
          </b:Person>
        </b:NameList>
      </b:Author>
    </b:Author>
    <b:Title>Improving Emergency Department Flow. Eliminating ED Inefficiencies Reduces Patient Wait Times</b:Title>
    <b:JournalName>Healthcare executive</b:JournalName>
    <b:Year>2004</b:Year>
    <b:Pages>40-41</b:Pages>
    <b:Volume>19</b:Volume>
    <b:Issue>1</b:Issue>
    <b:URL>https://web.p.ebscohost.com/ehost/pdfviewer/pdfviewer?vid=1&amp;sid=a2a90482-0b63-4995-81a2-b50d6643fe03%40redis</b:URL>
    <b:DOI>PMID 14716930</b:DOI>
    <b:RefOrder>4</b:RefOrder>
  </b:Source>
  <b:Source>
    <b:Tag>Ome16</b:Tag>
    <b:SourceType>JournalArticle</b:SourceType>
    <b:Guid>{CF9B7796-79EC-4264-A6AF-6AFE14630AEB}</b:Guid>
    <b:Author>
      <b:Author>
        <b:NameList>
          <b:Person>
            <b:Last>Omer Gumus</b:Last>
            <b:First>Murat</b:First>
            <b:Middle>Topaloglu, Dogan Ozcelik,</b:Middle>
          </b:Person>
        </b:NameList>
      </b:Author>
    </b:Author>
    <b:Title>The Use of Computer Controlled Line Follower Robots in Public Transport</b:Title>
    <b:JournalName>Procedia Computer Science</b:JournalName>
    <b:Year>2016</b:Year>
    <b:Pages>202-208</b:Pages>
    <b:Volume>1</b:Volume>
    <b:Issue>102</b:Issue>
    <b:URL>https://www.sciencedirect.com/science/article/pii/S1877050916325704</b:URL>
    <b:DOI>10.1016/j.procs.2016.09.390</b:DOI>
    <b:RefOrder>5</b:RefOrder>
  </b:Source>
  <b:Source>
    <b:Tag>Aki96</b:Tag>
    <b:SourceType>JournalArticle</b:SourceType>
    <b:Guid>{CA42CA96-2FCE-4BB6-8625-120EB1A72ACB}</b:Guid>
    <b:Author>
      <b:Author>
        <b:NameList>
          <b:Person>
            <b:Last>Akihisa Ohya</b:Last>
            <b:First>Takayuki</b:First>
            <b:Middle>Ohno, Shin'ichi Yuta</b:Middle>
          </b:Person>
        </b:NameList>
      </b:Author>
    </b:Author>
    <b:Title>Obstacle detectability of ultrasonic ranging system and sonar map understanding</b:Title>
    <b:JournalName>Robotics and Autonomous Systems</b:JournalName>
    <b:Year>1996</b:Year>
    <b:Pages>251-257</b:Pages>
    <b:Volume>1–2</b:Volume>
    <b:Issue>18</b:Issue>
    <b:URL>https://www.sciencedirect.com/science/article/pii/0921889095000828</b:URL>
    <b:DOI>10.1016/0921-8890(95)00082-8</b:DOI>
    <b:RefOrder>6</b:RefOrder>
  </b:Source>
  <b:Source>
    <b:Tag>Dee131</b:Tag>
    <b:SourceType>JournalArticle</b:SourceType>
    <b:Guid>{585BAC18-4521-4240-947D-098F0A077A06}</b:Guid>
    <b:Author>
      <b:Author>
        <b:NameList>
          <b:Person>
            <b:Last>Deepak Punetha</b:Last>
            <b:First>Neeraj</b:First>
            <b:Middle>Kumar, Vartika Mehta</b:Middle>
          </b:Person>
        </b:NameList>
      </b:Author>
    </b:Author>
    <b:Title>Development and Applications of Line Following Robot Based Health Care Management System</b:Title>
    <b:JournalName>International Journal of Advanced Research in Computer Engineering &amp; Technology (IJARCET)</b:JournalName>
    <b:Year>2013</b:Year>
    <b:Pages>2446-2450</b:Pages>
    <b:Volume>8</b:Volume>
    <b:Issue>2</b:Issue>
    <b:URL>http://ijarcet.org/?p=1241</b:URL>
    <b:DOI>ISSN: 2278 – 1323</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BC8B89-1D4C-4CC4-BF39-5A1F59CF0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16529</TotalTime>
  <Pages>37</Pages>
  <Words>8646</Words>
  <Characters>43233</Characters>
  <Application>Microsoft Office Word</Application>
  <DocSecurity>0</DocSecurity>
  <Lines>360</Lines>
  <Paragraphs>103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סטודנטים</dc:creator>
  <cp:lastModifiedBy>דור אגבבה</cp:lastModifiedBy>
  <cp:revision>13</cp:revision>
  <cp:lastPrinted>2023-05-31T16:05:00Z</cp:lastPrinted>
  <dcterms:created xsi:type="dcterms:W3CDTF">2024-09-14T09:59:00Z</dcterms:created>
  <dcterms:modified xsi:type="dcterms:W3CDTF">2024-10-12T21:29:00Z</dcterms:modified>
</cp:coreProperties>
</file>